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4AABA" w14:textId="77777777" w:rsidR="00D25887" w:rsidRDefault="00D25887" w:rsidP="00D25887">
      <w:pPr>
        <w:widowControl w:val="0"/>
        <w:jc w:val="center"/>
      </w:pPr>
      <w:r>
        <w:rPr>
          <w:b/>
        </w:rPr>
        <w:t>Statistical analyses</w:t>
      </w:r>
    </w:p>
    <w:p w14:paraId="05B69198" w14:textId="77777777" w:rsidR="00D25887" w:rsidRDefault="00D25887" w:rsidP="00D25887">
      <w:pPr>
        <w:widowControl w:val="0"/>
      </w:pPr>
      <w:r>
        <w:t xml:space="preserve">The reproducibility of psychological science was evaluated using significance and </w:t>
      </w:r>
      <w:r>
        <w:rPr>
          <w:i/>
        </w:rPr>
        <w:t>p</w:t>
      </w:r>
      <w:r>
        <w:t>-values, effect sizes, qualitative assessments of replication teams, and meta-analysis of the difference of effect size between original and replication study.</w:t>
      </w:r>
    </w:p>
    <w:p w14:paraId="47FC1689" w14:textId="183B31E0" w:rsidR="00D25887" w:rsidRDefault="00D25887" w:rsidP="00D25887">
      <w:pPr>
        <w:widowControl w:val="0"/>
        <w:ind w:firstLine="720"/>
      </w:pPr>
      <w:r>
        <w:rPr>
          <w:b/>
        </w:rPr>
        <w:t xml:space="preserve">Significance and </w:t>
      </w:r>
      <w:r w:rsidRPr="003F5157">
        <w:rPr>
          <w:b/>
          <w:i/>
        </w:rPr>
        <w:t>p</w:t>
      </w:r>
      <w:r w:rsidRPr="003F5157">
        <w:rPr>
          <w:b/>
        </w:rPr>
        <w:t>-values.</w:t>
      </w:r>
      <w:r>
        <w:rPr>
          <w:b/>
        </w:rPr>
        <w:t xml:space="preserve"> </w:t>
      </w:r>
      <w:r>
        <w:t>Assuming a two-tailed test and significance or alpha level of .05, all test results of original and replication studies were classified as statistically significant (</w:t>
      </w:r>
      <w:r>
        <w:rPr>
          <w:i/>
        </w:rPr>
        <w:t>p</w:t>
      </w:r>
      <w:r>
        <w:t>-value ≤ 0.05) and insignificant (</w:t>
      </w:r>
      <w:r>
        <w:rPr>
          <w:i/>
        </w:rPr>
        <w:t>p</w:t>
      </w:r>
      <w:r>
        <w:t xml:space="preserve"> &gt; .05). Using the non-significant </w:t>
      </w:r>
      <w:r>
        <w:rPr>
          <w:i/>
        </w:rPr>
        <w:t>p</w:t>
      </w:r>
      <w:r>
        <w:t xml:space="preserve">-values of the replication studies only, we tested the hypothesis that these studies had ‘no evidential value’, i.e. the null-hypothesis of zero-effect holds for all these studies (Simonsohn, Nelson, &amp; Simmons, 2014; Van Assen, Van Aert, &amp; Wicherts, 2015). The hypothesis that the proportions of statistically significant results are equal was tested using the McNemar test for paired nominal data. Second, we compared the central tendency of the distribution of </w:t>
      </w:r>
      <w:r>
        <w:rPr>
          <w:i/>
        </w:rPr>
        <w:t>p</w:t>
      </w:r>
      <w:r>
        <w:t xml:space="preserve">-values of original and replication studies using the Wilcoxon signed-rank test. For both tests we only used complete data, i.e. study-pairs for which both </w:t>
      </w:r>
      <w:r>
        <w:rPr>
          <w:i/>
        </w:rPr>
        <w:t>p</w:t>
      </w:r>
      <w:r>
        <w:t>-values were available.</w:t>
      </w:r>
    </w:p>
    <w:p w14:paraId="2CF966F4" w14:textId="48F28FCA" w:rsidR="00D25887" w:rsidRDefault="00D25887" w:rsidP="00D25887">
      <w:pPr>
        <w:widowControl w:val="0"/>
        <w:ind w:firstLine="720"/>
      </w:pPr>
      <w:r>
        <w:rPr>
          <w:b/>
        </w:rPr>
        <w:t>Effect sizes</w:t>
      </w:r>
      <w:r>
        <w:t xml:space="preserve">. We transformed all effect sizes into correlation coefficients. Correlation coefficients have several advantages over other effect size measures, such as, e.g. Cohen’s </w:t>
      </w:r>
      <w:r>
        <w:rPr>
          <w:i/>
        </w:rPr>
        <w:t>d</w:t>
      </w:r>
      <w:r>
        <w:t xml:space="preserve">. Correlation coefficients are bounded, and well-known and therefore more readily interpretable. Most importantly for our purposes, analysis of correlation coefficients is rather straightforward because, after applying the Fisher transformation, their standard error is only a function of sample size. Formulas </w:t>
      </w:r>
      <w:r w:rsidR="00873B5A">
        <w:t xml:space="preserve">and code </w:t>
      </w:r>
      <w:r>
        <w:t xml:space="preserve">for converting test statistics </w:t>
      </w:r>
      <w:r>
        <w:rPr>
          <w:i/>
        </w:rPr>
        <w:t>z</w:t>
      </w:r>
      <w:r>
        <w:t xml:space="preserve">, </w:t>
      </w:r>
      <w:r>
        <w:rPr>
          <w:i/>
        </w:rPr>
        <w:t>F</w:t>
      </w:r>
      <w:r>
        <w:t xml:space="preserve">, </w:t>
      </w:r>
      <w:r>
        <w:rPr>
          <w:i/>
        </w:rPr>
        <w:t>t</w:t>
      </w:r>
      <w:r>
        <w:t xml:space="preserve">, and </w:t>
      </w:r>
      <w:r>
        <w:rPr>
          <w:i/>
        </w:rPr>
        <w:t>χ</w:t>
      </w:r>
      <w:r>
        <w:rPr>
          <w:i/>
          <w:vertAlign w:val="superscript"/>
        </w:rPr>
        <w:t>2</w:t>
      </w:r>
      <w:r>
        <w:t xml:space="preserve"> into correlation coefficients are provided in supplementary materials</w:t>
      </w:r>
      <w:r w:rsidR="00873B5A">
        <w:t xml:space="preserve"> (see [A4])</w:t>
      </w:r>
      <w:r>
        <w:t>. To be able to compare and analyze correlations across study-pairs, negative correlations were transformed into positive correlations of the same value, (only) if negative associations were expected.</w:t>
      </w:r>
    </w:p>
    <w:p w14:paraId="76EF68AB" w14:textId="77777777" w:rsidR="00D25887" w:rsidRDefault="00D25887" w:rsidP="00D25887">
      <w:pPr>
        <w:widowControl w:val="0"/>
        <w:ind w:firstLine="720"/>
      </w:pPr>
      <w:r>
        <w:t xml:space="preserve">Effect sizes were compared using four tests. The central tendency of the effect size distributions of original and replication studies were compared using both a paired two-sample </w:t>
      </w:r>
      <w:r>
        <w:rPr>
          <w:i/>
        </w:rPr>
        <w:t>t</w:t>
      </w:r>
      <w:r>
        <w:t xml:space="preserve">-test and the Wilcoxon signed-rank test. Third, we computed the proportion of study-pairs in which the effect of the original study was stronger than in the replication study, and tested the hypothesis that this proportion is .5. For this test only, we also used the data for which effect size measures were available but no correlation coefficient could be computed (e.g. if a regression coefficient was reported, but not its test statistics). Finally, we calculated the proportion of study-pairs in which the effect of the original study was in the confidence interval of the effect of the replication study, and compared this with the expected proportion using a goodness-of-fit </w:t>
      </w:r>
      <w:r>
        <w:rPr>
          <w:i/>
        </w:rPr>
        <w:t>χ</w:t>
      </w:r>
      <w:r>
        <w:rPr>
          <w:i/>
          <w:vertAlign w:val="superscript"/>
        </w:rPr>
        <w:t>2</w:t>
      </w:r>
      <w:r>
        <w:rPr>
          <w:i/>
          <w:vertAlign w:val="subscript"/>
        </w:rPr>
        <w:softHyphen/>
      </w:r>
      <w:r>
        <w:t>-test. The expected proportion is the sum over expected probabilities across study-pairs. The test assumes the same population effect size for original and replication study in the same study-pair. See the supplementary materials for computational details on the test.</w:t>
      </w:r>
    </w:p>
    <w:p w14:paraId="664CA691" w14:textId="77777777" w:rsidR="008E1913" w:rsidRDefault="00CB1200" w:rsidP="00D25887">
      <w:pPr>
        <w:widowControl w:val="0"/>
        <w:ind w:firstLine="720"/>
        <w:rPr>
          <w:rFonts w:ascii="Times New Roman" w:hAnsi="Times New Roman" w:cs="Times New Roman"/>
          <w:sz w:val="24"/>
          <w:szCs w:val="24"/>
        </w:rPr>
      </w:pPr>
      <w:r>
        <w:rPr>
          <w:b/>
        </w:rPr>
        <w:t>Meta-analysis</w:t>
      </w:r>
      <w:r>
        <w:t xml:space="preserve">. Meta-analyses were conducted on </w:t>
      </w:r>
      <w:r w:rsidR="00584E3A">
        <w:t xml:space="preserve">Fisher-transformed correlations for </w:t>
      </w:r>
      <w:r>
        <w:t xml:space="preserve">all study-pairs </w:t>
      </w:r>
      <w:r w:rsidR="00584E3A">
        <w:t>where</w:t>
      </w:r>
      <w:r>
        <w:t xml:space="preserve"> both the correlation coefficient and its standard error could be computed. Standard errors c</w:t>
      </w:r>
      <w:r w:rsidR="00584E3A">
        <w:t>ould</w:t>
      </w:r>
      <w:r>
        <w:t xml:space="preserve"> only be </w:t>
      </w:r>
      <w:r w:rsidR="00584E3A">
        <w:t xml:space="preserve">computed </w:t>
      </w:r>
      <w:r>
        <w:t xml:space="preserve">if test statistics </w:t>
      </w:r>
      <w:r w:rsidR="00584E3A">
        <w:t>we</w:t>
      </w:r>
      <w:r>
        <w:t xml:space="preserve">re </w:t>
      </w:r>
      <w:r>
        <w:rPr>
          <w:i/>
        </w:rPr>
        <w:t>r</w:t>
      </w:r>
      <w:r>
        <w:t xml:space="preserve">, </w:t>
      </w:r>
      <w:r>
        <w:rPr>
          <w:i/>
        </w:rPr>
        <w:t>t</w:t>
      </w:r>
      <w:r>
        <w:t xml:space="preserve">, or </w:t>
      </w:r>
      <w:r w:rsidR="008E1913" w:rsidRPr="008E1913">
        <w:rPr>
          <w:rFonts w:ascii="Times New Roman" w:hAnsi="Times New Roman" w:cs="Times New Roman"/>
          <w:i/>
          <w:sz w:val="24"/>
          <w:szCs w:val="24"/>
        </w:rPr>
        <w:t>F</w:t>
      </w:r>
      <w:r w:rsidR="008E1913">
        <w:rPr>
          <w:rFonts w:ascii="Times New Roman" w:hAnsi="Times New Roman" w:cs="Times New Roman"/>
          <w:sz w:val="24"/>
          <w:szCs w:val="24"/>
        </w:rPr>
        <w:t>(1,</w:t>
      </w:r>
      <w:r w:rsidR="008E1913">
        <w:rPr>
          <w:rFonts w:ascii="Times New Roman" w:hAnsi="Times New Roman" w:cs="Times New Roman"/>
          <w:i/>
          <w:sz w:val="24"/>
          <w:szCs w:val="24"/>
        </w:rPr>
        <w:t>df</w:t>
      </w:r>
      <w:r w:rsidR="008E1913">
        <w:rPr>
          <w:rFonts w:ascii="Times New Roman" w:hAnsi="Times New Roman" w:cs="Times New Roman"/>
          <w:i/>
          <w:sz w:val="24"/>
          <w:szCs w:val="24"/>
          <w:vertAlign w:val="subscript"/>
        </w:rPr>
        <w:t>2</w:t>
      </w:r>
      <w:r w:rsidR="008E1913">
        <w:rPr>
          <w:rFonts w:ascii="Times New Roman" w:hAnsi="Times New Roman" w:cs="Times New Roman"/>
          <w:sz w:val="24"/>
          <w:szCs w:val="24"/>
        </w:rPr>
        <w:t>)</w:t>
      </w:r>
    </w:p>
    <w:p w14:paraId="598F53A4" w14:textId="259EFF70" w:rsidR="00D25887" w:rsidRPr="004340DD" w:rsidRDefault="00D25887" w:rsidP="00D25887">
      <w:pPr>
        <w:widowControl w:val="0"/>
        <w:ind w:firstLine="720"/>
      </w:pPr>
      <w:r w:rsidRPr="004340DD">
        <w:rPr>
          <w:b/>
        </w:rPr>
        <w:t xml:space="preserve">Qualitative assessment of “Did it replicate?”  </w:t>
      </w:r>
      <w:r w:rsidRPr="004340DD">
        <w:t>In addition to the quantitative assessments of replication and effect estimation, we conducted a qualitative assessment of whether the replication provided evidence of replicating the original result.  In some cases, the quantitative data anticipates a straightforward qualitative assessment of replication.  But for more complex designs, such as multivariate interaction effects, the quantitative analysis may not provide a simple interpretation.  For qualitative assessment, replication teams answered the following question: “Did the replication study show evidence for the key effect consistent with the original study?” with a 4-</w:t>
      </w:r>
      <w:r w:rsidRPr="004340DD">
        <w:lastRenderedPageBreak/>
        <w:t>point response scale: No, Slightly, Mostly, Yes.  Raters could also respond “Not possible to determine.”</w:t>
      </w:r>
    </w:p>
    <w:p w14:paraId="492241A7" w14:textId="54587C9D" w:rsidR="00161A68" w:rsidRPr="00161A68" w:rsidRDefault="00161A68" w:rsidP="00D25887">
      <w:pPr>
        <w:widowControl w:val="0"/>
        <w:ind w:firstLine="720"/>
      </w:pPr>
      <w:r>
        <w:rPr>
          <w:b/>
        </w:rPr>
        <w:t>Meta-analysis of all original study effects, and of all replication study effects</w:t>
      </w:r>
      <w:r>
        <w:t>. Two random-effects meta-analyses were run, one on effect sizes of original and one on effect sizes of replication studies. The only predictor in each analysis was the study’s standard error, which provides a test of publication bias (ref</w:t>
      </w:r>
      <w:r w:rsidR="00F251D6">
        <w:t xml:space="preserve"> to Eggers test</w:t>
      </w:r>
      <w:r>
        <w:t>).</w:t>
      </w:r>
    </w:p>
    <w:p w14:paraId="6A88AD97" w14:textId="77777777" w:rsidR="00D25887" w:rsidRDefault="00D25887" w:rsidP="00D25887">
      <w:pPr>
        <w:widowControl w:val="0"/>
        <w:ind w:firstLine="720"/>
      </w:pPr>
      <w:r w:rsidRPr="00645B28">
        <w:rPr>
          <w:b/>
        </w:rPr>
        <w:t>Meta-analysis of difference of effect size between original and replication study</w:t>
      </w:r>
      <w:r>
        <w:rPr>
          <w:b/>
        </w:rPr>
        <w:t>.</w:t>
      </w:r>
      <w:r>
        <w:t xml:space="preserve"> The dependent variable was the difference of Fisher-transformed correlations (original – replication), with variance equal to the sum of variances of the correlation of the original and of the replication study (ref). Several random-effect meta-analyses were run using R-package metaphor (ref). </w:t>
      </w:r>
    </w:p>
    <w:p w14:paraId="18787318" w14:textId="27E2F6C9" w:rsidR="00D25887" w:rsidRPr="003E103A" w:rsidRDefault="00D25887" w:rsidP="00D25887">
      <w:pPr>
        <w:widowControl w:val="0"/>
        <w:ind w:firstLine="720"/>
        <w:rPr>
          <w:rFonts w:ascii="Times New Roman" w:hAnsi="Times New Roman" w:cs="Times New Roman"/>
          <w:sz w:val="24"/>
          <w:szCs w:val="24"/>
        </w:rPr>
      </w:pPr>
      <w:r>
        <w:t>First, the intercept-only model was estimated; the intercept denotes the average difference effect size between original and replication s</w:t>
      </w:r>
      <w:r w:rsidRPr="003E103A">
        <w:rPr>
          <w:rFonts w:ascii="Times New Roman" w:hAnsi="Times New Roman" w:cs="Times New Roman"/>
          <w:sz w:val="24"/>
          <w:szCs w:val="24"/>
        </w:rPr>
        <w:t xml:space="preserve">tudy. Second, to test and control for publication bias, we added the standard error of the original study as a predictor, akin to Eggers test of publication bias; a positive effect signifies publication bias (refs). </w:t>
      </w:r>
      <w:r w:rsidR="00161A68" w:rsidRPr="003E103A">
        <w:rPr>
          <w:rFonts w:ascii="Times New Roman" w:hAnsi="Times New Roman" w:cs="Times New Roman"/>
          <w:sz w:val="24"/>
          <w:szCs w:val="24"/>
        </w:rPr>
        <w:t>O</w:t>
      </w:r>
      <w:r w:rsidRPr="003E103A">
        <w:rPr>
          <w:rFonts w:ascii="Times New Roman" w:hAnsi="Times New Roman" w:cs="Times New Roman"/>
          <w:sz w:val="24"/>
          <w:szCs w:val="24"/>
        </w:rPr>
        <w:t>ur third model</w:t>
      </w:r>
      <w:r w:rsidR="00161A68" w:rsidRPr="003E103A">
        <w:rPr>
          <w:rFonts w:ascii="Times New Roman" w:hAnsi="Times New Roman" w:cs="Times New Roman"/>
          <w:sz w:val="24"/>
          <w:szCs w:val="24"/>
        </w:rPr>
        <w:t xml:space="preserve"> tested the effect of </w:t>
      </w:r>
      <w:r w:rsidRPr="003E103A">
        <w:rPr>
          <w:rFonts w:ascii="Times New Roman" w:hAnsi="Times New Roman" w:cs="Times New Roman"/>
          <w:sz w:val="24"/>
          <w:szCs w:val="24"/>
        </w:rPr>
        <w:t>study type, with five categories (JPSP-social = reference category, JEP:LMC-cognitive, PSCI-social, PSCI-cognitive, PSCI-other). Then we ran six meta-analyses with standard error of the original study and one of the following six predictors: importance of the effect, surprising effect, e</w:t>
      </w:r>
      <w:r w:rsidRPr="003E103A">
        <w:rPr>
          <w:rFonts w:ascii="Times New Roman" w:hAnsi="Times New Roman" w:cs="Times New Roman"/>
          <w:bCs/>
          <w:sz w:val="24"/>
          <w:szCs w:val="24"/>
        </w:rPr>
        <w:t>xperience and expertise of original team</w:t>
      </w:r>
      <w:r w:rsidRPr="003E103A">
        <w:rPr>
          <w:rFonts w:ascii="Times New Roman" w:hAnsi="Times New Roman" w:cs="Times New Roman"/>
          <w:sz w:val="24"/>
          <w:szCs w:val="24"/>
        </w:rPr>
        <w:t>, c</w:t>
      </w:r>
      <w:r w:rsidRPr="003E103A">
        <w:rPr>
          <w:rFonts w:ascii="Times New Roman" w:hAnsi="Times New Roman" w:cs="Times New Roman"/>
          <w:bCs/>
          <w:sz w:val="24"/>
          <w:szCs w:val="24"/>
        </w:rPr>
        <w:t>hallenge of conducting replication,</w:t>
      </w:r>
      <w:r w:rsidRPr="003E103A">
        <w:rPr>
          <w:rFonts w:ascii="Times New Roman" w:hAnsi="Times New Roman" w:cs="Times New Roman"/>
          <w:sz w:val="24"/>
          <w:szCs w:val="24"/>
        </w:rPr>
        <w:t xml:space="preserve"> e</w:t>
      </w:r>
      <w:r w:rsidRPr="003E103A">
        <w:rPr>
          <w:rFonts w:ascii="Times New Roman" w:hAnsi="Times New Roman" w:cs="Times New Roman"/>
          <w:bCs/>
          <w:sz w:val="24"/>
          <w:szCs w:val="24"/>
        </w:rPr>
        <w:t>xperience and expertise of replication team</w:t>
      </w:r>
      <w:r w:rsidRPr="003E103A">
        <w:rPr>
          <w:rFonts w:ascii="Times New Roman" w:hAnsi="Times New Roman" w:cs="Times New Roman"/>
          <w:sz w:val="24"/>
          <w:szCs w:val="24"/>
        </w:rPr>
        <w:t>, s</w:t>
      </w:r>
      <w:r w:rsidRPr="003E103A">
        <w:rPr>
          <w:rFonts w:ascii="Times New Roman" w:hAnsi="Times New Roman" w:cs="Times New Roman"/>
          <w:bCs/>
          <w:sz w:val="24"/>
          <w:szCs w:val="24"/>
        </w:rPr>
        <w:t>elf-assessed quality of replication</w:t>
      </w:r>
      <w:r w:rsidRPr="003E103A">
        <w:rPr>
          <w:rFonts w:ascii="Times New Roman" w:hAnsi="Times New Roman" w:cs="Times New Roman"/>
          <w:sz w:val="24"/>
          <w:szCs w:val="24"/>
        </w:rPr>
        <w:t xml:space="preserve">. </w:t>
      </w:r>
    </w:p>
    <w:p w14:paraId="5FE40F26" w14:textId="77777777" w:rsidR="00D25887" w:rsidRDefault="00D25887" w:rsidP="00D25887">
      <w:pPr>
        <w:widowControl w:val="0"/>
        <w:ind w:firstLine="720"/>
      </w:pPr>
    </w:p>
    <w:p w14:paraId="4B25FDD2" w14:textId="3317BA78" w:rsidR="00D25887" w:rsidRDefault="00D25887" w:rsidP="00D25887">
      <w:pPr>
        <w:widowControl w:val="0"/>
      </w:pPr>
      <w:r>
        <w:t xml:space="preserve"> </w:t>
      </w:r>
    </w:p>
    <w:p w14:paraId="2CFC0A52" w14:textId="77777777" w:rsidR="00D25887" w:rsidRDefault="00D25887" w:rsidP="006270BC">
      <w:pPr>
        <w:spacing w:before="120" w:after="0" w:line="280" w:lineRule="atLeast"/>
        <w:jc w:val="center"/>
        <w:rPr>
          <w:rFonts w:ascii="Times New Roman" w:hAnsi="Times New Roman" w:cs="Times New Roman"/>
          <w:b/>
          <w:sz w:val="24"/>
          <w:szCs w:val="24"/>
        </w:rPr>
      </w:pPr>
    </w:p>
    <w:p w14:paraId="08DDEDAA" w14:textId="77777777" w:rsidR="00416458" w:rsidRDefault="00416458">
      <w:pPr>
        <w:rPr>
          <w:rFonts w:ascii="Times New Roman" w:hAnsi="Times New Roman" w:cs="Times New Roman"/>
          <w:b/>
          <w:sz w:val="24"/>
          <w:szCs w:val="24"/>
        </w:rPr>
      </w:pPr>
      <w:r>
        <w:rPr>
          <w:rFonts w:ascii="Times New Roman" w:hAnsi="Times New Roman" w:cs="Times New Roman"/>
          <w:b/>
          <w:sz w:val="24"/>
          <w:szCs w:val="24"/>
        </w:rPr>
        <w:br w:type="page"/>
      </w:r>
    </w:p>
    <w:p w14:paraId="0FEDAAC1" w14:textId="4A0A514E" w:rsidR="00054EF5" w:rsidRPr="00054EF5" w:rsidRDefault="00054EF5" w:rsidP="006270BC">
      <w:pPr>
        <w:spacing w:before="120" w:after="0" w:line="280" w:lineRule="atLeast"/>
        <w:jc w:val="center"/>
        <w:rPr>
          <w:rFonts w:ascii="Times New Roman" w:hAnsi="Times New Roman" w:cs="Times New Roman"/>
          <w:b/>
          <w:sz w:val="24"/>
          <w:szCs w:val="24"/>
        </w:rPr>
      </w:pPr>
      <w:r>
        <w:rPr>
          <w:rFonts w:ascii="Times New Roman" w:hAnsi="Times New Roman" w:cs="Times New Roman"/>
          <w:b/>
          <w:sz w:val="24"/>
          <w:szCs w:val="24"/>
        </w:rPr>
        <w:lastRenderedPageBreak/>
        <w:t>Results</w:t>
      </w:r>
    </w:p>
    <w:p w14:paraId="67A7D863" w14:textId="6FB37ED3" w:rsidR="00E72C8B" w:rsidRDefault="00E21C5D" w:rsidP="008E14D4">
      <w:pPr>
        <w:spacing w:before="120" w:after="0"/>
        <w:rPr>
          <w:rFonts w:ascii="Times New Roman" w:hAnsi="Times New Roman" w:cs="Times New Roman"/>
          <w:sz w:val="24"/>
          <w:szCs w:val="24"/>
        </w:rPr>
      </w:pPr>
      <w:r>
        <w:rPr>
          <w:rFonts w:ascii="Times New Roman" w:hAnsi="Times New Roman" w:cs="Times New Roman"/>
          <w:i/>
          <w:sz w:val="24"/>
          <w:szCs w:val="24"/>
        </w:rPr>
        <w:t>Preliminary analyses</w:t>
      </w:r>
      <w:r w:rsidR="00E60523">
        <w:rPr>
          <w:rFonts w:ascii="Times New Roman" w:hAnsi="Times New Roman" w:cs="Times New Roman"/>
          <w:sz w:val="24"/>
          <w:szCs w:val="24"/>
        </w:rPr>
        <w:t xml:space="preserve">. </w:t>
      </w:r>
      <w:r w:rsidR="00A54A38">
        <w:rPr>
          <w:rFonts w:ascii="Times New Roman" w:hAnsi="Times New Roman" w:cs="Times New Roman"/>
          <w:sz w:val="24"/>
          <w:szCs w:val="24"/>
        </w:rPr>
        <w:t xml:space="preserve">The input of our analyses were the </w:t>
      </w:r>
      <w:r w:rsidR="00A54A38">
        <w:rPr>
          <w:rFonts w:ascii="Times New Roman" w:hAnsi="Times New Roman" w:cs="Times New Roman"/>
          <w:i/>
          <w:sz w:val="24"/>
          <w:szCs w:val="24"/>
        </w:rPr>
        <w:t>p</w:t>
      </w:r>
      <w:r w:rsidR="00A54A38">
        <w:rPr>
          <w:rFonts w:ascii="Times New Roman" w:hAnsi="Times New Roman" w:cs="Times New Roman"/>
          <w:sz w:val="24"/>
          <w:szCs w:val="24"/>
        </w:rPr>
        <w:t xml:space="preserve">-values and effect sizes as described in the article of the original study, and determined by the replication team for the replication study. First, we checked the consistency of </w:t>
      </w:r>
      <w:r w:rsidR="00A54A38">
        <w:rPr>
          <w:rFonts w:ascii="Times New Roman" w:hAnsi="Times New Roman" w:cs="Times New Roman"/>
          <w:i/>
          <w:sz w:val="24"/>
          <w:szCs w:val="24"/>
        </w:rPr>
        <w:t>p</w:t>
      </w:r>
      <w:r w:rsidR="00A54A38">
        <w:rPr>
          <w:rFonts w:ascii="Times New Roman" w:hAnsi="Times New Roman" w:cs="Times New Roman"/>
          <w:sz w:val="24"/>
          <w:szCs w:val="24"/>
        </w:rPr>
        <w:t>-value and test statistics whenever possible (i.e., when all were provided)</w:t>
      </w:r>
      <w:r w:rsidR="00416458">
        <w:rPr>
          <w:rFonts w:ascii="Times New Roman" w:hAnsi="Times New Roman" w:cs="Times New Roman"/>
          <w:sz w:val="24"/>
          <w:szCs w:val="24"/>
        </w:rPr>
        <w:t xml:space="preserve">, by recalculating the </w:t>
      </w:r>
      <w:r w:rsidR="00416458">
        <w:rPr>
          <w:rFonts w:ascii="Times New Roman" w:hAnsi="Times New Roman" w:cs="Times New Roman"/>
          <w:i/>
          <w:sz w:val="24"/>
          <w:szCs w:val="24"/>
        </w:rPr>
        <w:t>p</w:t>
      </w:r>
      <w:r w:rsidR="00416458">
        <w:rPr>
          <w:rFonts w:ascii="Times New Roman" w:hAnsi="Times New Roman" w:cs="Times New Roman"/>
          <w:i/>
          <w:sz w:val="24"/>
          <w:szCs w:val="24"/>
        </w:rPr>
        <w:softHyphen/>
      </w:r>
      <w:r w:rsidR="00416458">
        <w:rPr>
          <w:rFonts w:ascii="Times New Roman" w:hAnsi="Times New Roman" w:cs="Times New Roman"/>
          <w:sz w:val="24"/>
          <w:szCs w:val="24"/>
        </w:rPr>
        <w:t>-value using the test statistics.</w:t>
      </w:r>
      <w:r w:rsidR="00E72C8B">
        <w:rPr>
          <w:rFonts w:ascii="Times New Roman" w:hAnsi="Times New Roman" w:cs="Times New Roman"/>
          <w:sz w:val="24"/>
          <w:szCs w:val="24"/>
        </w:rPr>
        <w:t xml:space="preserve"> We used the recalculated </w:t>
      </w:r>
      <w:r w:rsidR="00E72C8B">
        <w:rPr>
          <w:rFonts w:ascii="Times New Roman" w:hAnsi="Times New Roman" w:cs="Times New Roman"/>
          <w:i/>
          <w:sz w:val="24"/>
          <w:szCs w:val="24"/>
        </w:rPr>
        <w:t>p</w:t>
      </w:r>
      <w:r w:rsidR="00E72C8B">
        <w:rPr>
          <w:rFonts w:ascii="Times New Roman" w:hAnsi="Times New Roman" w:cs="Times New Roman"/>
          <w:sz w:val="24"/>
          <w:szCs w:val="24"/>
        </w:rPr>
        <w:t xml:space="preserve">-values in our analysis, with one exception where </w:t>
      </w:r>
      <w:r w:rsidR="00E72C8B">
        <w:rPr>
          <w:rFonts w:ascii="Times New Roman" w:hAnsi="Times New Roman" w:cs="Times New Roman"/>
          <w:i/>
          <w:sz w:val="24"/>
          <w:szCs w:val="24"/>
        </w:rPr>
        <w:t>p</w:t>
      </w:r>
      <w:r w:rsidR="00E72C8B">
        <w:rPr>
          <w:rFonts w:ascii="Times New Roman" w:hAnsi="Times New Roman" w:cs="Times New Roman"/>
          <w:sz w:val="24"/>
          <w:szCs w:val="24"/>
        </w:rPr>
        <w:t xml:space="preserve"> = .05 was reported when the </w:t>
      </w:r>
      <w:r w:rsidR="00E72C8B">
        <w:rPr>
          <w:rFonts w:ascii="Times New Roman" w:hAnsi="Times New Roman" w:cs="Times New Roman"/>
          <w:i/>
          <w:sz w:val="24"/>
          <w:szCs w:val="24"/>
        </w:rPr>
        <w:t>p</w:t>
      </w:r>
      <w:r w:rsidR="00E72C8B">
        <w:rPr>
          <w:rFonts w:ascii="Times New Roman" w:hAnsi="Times New Roman" w:cs="Times New Roman"/>
          <w:sz w:val="24"/>
          <w:szCs w:val="24"/>
        </w:rPr>
        <w:t xml:space="preserve">-value was actually .0509; in that case we used .05, since it was interpreted as being significant. </w:t>
      </w:r>
      <w:r w:rsidR="00C83B94">
        <w:rPr>
          <w:rFonts w:ascii="Times New Roman" w:hAnsi="Times New Roman" w:cs="Times New Roman"/>
          <w:sz w:val="24"/>
          <w:szCs w:val="24"/>
        </w:rPr>
        <w:t xml:space="preserve">We ended up with </w:t>
      </w:r>
      <w:r w:rsidR="00706643">
        <w:rPr>
          <w:rFonts w:ascii="Times New Roman" w:hAnsi="Times New Roman" w:cs="Times New Roman"/>
          <w:sz w:val="24"/>
          <w:szCs w:val="24"/>
        </w:rPr>
        <w:t>89</w:t>
      </w:r>
      <w:r w:rsidR="00C83B94">
        <w:rPr>
          <w:rFonts w:ascii="Times New Roman" w:hAnsi="Times New Roman" w:cs="Times New Roman"/>
          <w:sz w:val="24"/>
          <w:szCs w:val="24"/>
        </w:rPr>
        <w:t xml:space="preserve"> study-pairs with complete data on </w:t>
      </w:r>
      <w:r w:rsidR="00C83B94">
        <w:rPr>
          <w:rFonts w:ascii="Times New Roman" w:hAnsi="Times New Roman" w:cs="Times New Roman"/>
          <w:i/>
          <w:sz w:val="24"/>
          <w:szCs w:val="24"/>
        </w:rPr>
        <w:t>p</w:t>
      </w:r>
      <w:r w:rsidR="00C83B94">
        <w:rPr>
          <w:rFonts w:ascii="Times New Roman" w:hAnsi="Times New Roman" w:cs="Times New Roman"/>
          <w:sz w:val="24"/>
          <w:szCs w:val="24"/>
        </w:rPr>
        <w:t xml:space="preserve">-values. </w:t>
      </w:r>
      <w:r w:rsidR="00E72C8B">
        <w:rPr>
          <w:rFonts w:ascii="Times New Roman" w:hAnsi="Times New Roman" w:cs="Times New Roman"/>
          <w:sz w:val="24"/>
          <w:szCs w:val="24"/>
        </w:rPr>
        <w:t xml:space="preserve">See our supplementary materials [A1] for details on </w:t>
      </w:r>
      <w:r w:rsidR="008217AC">
        <w:rPr>
          <w:rFonts w:ascii="Times New Roman" w:hAnsi="Times New Roman" w:cs="Times New Roman"/>
          <w:sz w:val="24"/>
          <w:szCs w:val="24"/>
        </w:rPr>
        <w:t xml:space="preserve">the </w:t>
      </w:r>
      <w:r w:rsidR="00E72C8B">
        <w:rPr>
          <w:rFonts w:ascii="Times New Roman" w:hAnsi="Times New Roman" w:cs="Times New Roman"/>
          <w:sz w:val="24"/>
          <w:szCs w:val="24"/>
        </w:rPr>
        <w:t>recalculati</w:t>
      </w:r>
      <w:r w:rsidR="008217AC">
        <w:rPr>
          <w:rFonts w:ascii="Times New Roman" w:hAnsi="Times New Roman" w:cs="Times New Roman"/>
          <w:sz w:val="24"/>
          <w:szCs w:val="24"/>
        </w:rPr>
        <w:t>on of</w:t>
      </w:r>
      <w:r w:rsidR="00E72C8B">
        <w:rPr>
          <w:rFonts w:ascii="Times New Roman" w:hAnsi="Times New Roman" w:cs="Times New Roman"/>
          <w:sz w:val="24"/>
          <w:szCs w:val="24"/>
        </w:rPr>
        <w:t xml:space="preserve"> </w:t>
      </w:r>
      <w:r w:rsidR="00E72C8B">
        <w:rPr>
          <w:rFonts w:ascii="Times New Roman" w:hAnsi="Times New Roman" w:cs="Times New Roman"/>
          <w:i/>
          <w:sz w:val="24"/>
          <w:szCs w:val="24"/>
        </w:rPr>
        <w:t>p</w:t>
      </w:r>
      <w:r w:rsidR="00E72C8B">
        <w:rPr>
          <w:rFonts w:ascii="Times New Roman" w:hAnsi="Times New Roman" w:cs="Times New Roman"/>
          <w:sz w:val="24"/>
          <w:szCs w:val="24"/>
        </w:rPr>
        <w:t>-values.</w:t>
      </w:r>
    </w:p>
    <w:p w14:paraId="064FE169" w14:textId="77777777" w:rsidR="009000CD" w:rsidRDefault="009000CD" w:rsidP="008E14D4">
      <w:pPr>
        <w:spacing w:before="120" w:after="0"/>
        <w:rPr>
          <w:rFonts w:ascii="Times New Roman" w:hAnsi="Times New Roman" w:cs="Times New Roman"/>
          <w:sz w:val="24"/>
          <w:szCs w:val="24"/>
        </w:rPr>
      </w:pPr>
    </w:p>
    <w:p w14:paraId="78CD8CAF" w14:textId="6046F20D" w:rsidR="009000CD" w:rsidRDefault="009000CD" w:rsidP="009000CD">
      <w:pPr>
        <w:spacing w:before="120" w:after="0"/>
        <w:rPr>
          <w:rFonts w:ascii="Times New Roman" w:hAnsi="Times New Roman" w:cs="Times New Roman"/>
          <w:sz w:val="24"/>
          <w:szCs w:val="24"/>
        </w:rPr>
      </w:pPr>
      <w:r>
        <w:rPr>
          <w:rFonts w:ascii="Times New Roman" w:hAnsi="Times New Roman" w:cs="Times New Roman"/>
          <w:sz w:val="24"/>
          <w:szCs w:val="24"/>
        </w:rPr>
        <w:t>Table 1. Statistical results (statistically significant or not) of original and replication studies.</w:t>
      </w:r>
    </w:p>
    <w:p w14:paraId="009AFC3B" w14:textId="77777777" w:rsidR="009000CD" w:rsidRDefault="009000CD" w:rsidP="009000CD">
      <w:pPr>
        <w:spacing w:before="120" w:after="0"/>
        <w:rPr>
          <w:rFonts w:ascii="Times New Roman" w:hAnsi="Times New Roman" w:cs="Times New Roman"/>
          <w:sz w:val="24"/>
          <w:szCs w:val="24"/>
        </w:rPr>
      </w:pPr>
      <w:r>
        <w:rPr>
          <w:rFonts w:ascii="Times New Roman" w:hAnsi="Times New Roman" w:cs="Times New Roman"/>
          <w:sz w:val="24"/>
          <w:szCs w:val="24"/>
        </w:rPr>
        <w:t>Results</w:t>
      </w:r>
    </w:p>
    <w:tbl>
      <w:tblPr>
        <w:tblW w:w="4880" w:type="dxa"/>
        <w:tblLook w:val="04A0" w:firstRow="1" w:lastRow="0" w:firstColumn="1" w:lastColumn="0" w:noHBand="0" w:noVBand="1"/>
      </w:tblPr>
      <w:tblGrid>
        <w:gridCol w:w="883"/>
        <w:gridCol w:w="1480"/>
        <w:gridCol w:w="1482"/>
        <w:gridCol w:w="1101"/>
      </w:tblGrid>
      <w:tr w:rsidR="009000CD" w:rsidRPr="00612DF9" w14:paraId="7D25B2F3" w14:textId="77777777" w:rsidTr="0021729C">
        <w:trPr>
          <w:trHeight w:val="300"/>
        </w:trPr>
        <w:tc>
          <w:tcPr>
            <w:tcW w:w="840" w:type="dxa"/>
            <w:tcBorders>
              <w:top w:val="nil"/>
              <w:left w:val="nil"/>
              <w:bottom w:val="nil"/>
              <w:right w:val="nil"/>
            </w:tcBorders>
            <w:shd w:val="clear" w:color="auto" w:fill="auto"/>
            <w:noWrap/>
            <w:vAlign w:val="bottom"/>
            <w:hideMark/>
          </w:tcPr>
          <w:p w14:paraId="54CB1137" w14:textId="77777777" w:rsidR="009000CD" w:rsidRPr="00612DF9" w:rsidRDefault="009000CD" w:rsidP="0021729C">
            <w:pPr>
              <w:spacing w:after="0" w:line="240" w:lineRule="auto"/>
              <w:rPr>
                <w:rFonts w:ascii="Times New Roman" w:eastAsia="Times New Roman" w:hAnsi="Times New Roman" w:cs="Times New Roman"/>
                <w:sz w:val="24"/>
                <w:szCs w:val="24"/>
              </w:rPr>
            </w:pPr>
          </w:p>
        </w:tc>
        <w:tc>
          <w:tcPr>
            <w:tcW w:w="1480" w:type="dxa"/>
            <w:tcBorders>
              <w:top w:val="nil"/>
              <w:left w:val="nil"/>
              <w:bottom w:val="nil"/>
              <w:right w:val="nil"/>
            </w:tcBorders>
            <w:shd w:val="clear" w:color="auto" w:fill="auto"/>
            <w:noWrap/>
            <w:vAlign w:val="bottom"/>
            <w:hideMark/>
          </w:tcPr>
          <w:p w14:paraId="0D604426" w14:textId="77777777" w:rsidR="009000CD" w:rsidRPr="00612DF9" w:rsidRDefault="009000CD" w:rsidP="0021729C">
            <w:pPr>
              <w:spacing w:after="0" w:line="240" w:lineRule="auto"/>
              <w:rPr>
                <w:rFonts w:ascii="Times New Roman" w:eastAsia="Times New Roman" w:hAnsi="Times New Roman" w:cs="Times New Roman"/>
                <w:sz w:val="20"/>
                <w:szCs w:val="20"/>
              </w:rPr>
            </w:pPr>
          </w:p>
        </w:tc>
        <w:tc>
          <w:tcPr>
            <w:tcW w:w="2560" w:type="dxa"/>
            <w:gridSpan w:val="2"/>
            <w:tcBorders>
              <w:top w:val="nil"/>
              <w:left w:val="nil"/>
              <w:bottom w:val="nil"/>
              <w:right w:val="nil"/>
            </w:tcBorders>
            <w:shd w:val="clear" w:color="auto" w:fill="auto"/>
            <w:noWrap/>
            <w:vAlign w:val="bottom"/>
            <w:hideMark/>
          </w:tcPr>
          <w:p w14:paraId="41232A97" w14:textId="77777777" w:rsidR="009000CD" w:rsidRPr="00612DF9" w:rsidRDefault="009000CD" w:rsidP="0021729C">
            <w:pPr>
              <w:spacing w:after="0" w:line="240" w:lineRule="auto"/>
              <w:jc w:val="center"/>
              <w:rPr>
                <w:rFonts w:ascii="Calibri" w:eastAsia="Times New Roman" w:hAnsi="Calibri" w:cs="Calibri"/>
                <w:color w:val="000000"/>
              </w:rPr>
            </w:pPr>
            <w:r w:rsidRPr="00612DF9">
              <w:rPr>
                <w:rFonts w:ascii="Calibri" w:eastAsia="Times New Roman" w:hAnsi="Calibri" w:cs="Calibri"/>
                <w:color w:val="000000"/>
              </w:rPr>
              <w:t>Replication</w:t>
            </w:r>
          </w:p>
        </w:tc>
      </w:tr>
      <w:tr w:rsidR="009000CD" w:rsidRPr="00612DF9" w14:paraId="1EEC6409" w14:textId="77777777" w:rsidTr="0021729C">
        <w:trPr>
          <w:trHeight w:val="300"/>
        </w:trPr>
        <w:tc>
          <w:tcPr>
            <w:tcW w:w="840" w:type="dxa"/>
            <w:tcBorders>
              <w:top w:val="nil"/>
              <w:left w:val="nil"/>
              <w:bottom w:val="nil"/>
              <w:right w:val="nil"/>
            </w:tcBorders>
            <w:shd w:val="clear" w:color="auto" w:fill="auto"/>
            <w:noWrap/>
            <w:vAlign w:val="bottom"/>
            <w:hideMark/>
          </w:tcPr>
          <w:p w14:paraId="2A4F1B26" w14:textId="77777777" w:rsidR="009000CD" w:rsidRPr="00612DF9" w:rsidRDefault="009000CD" w:rsidP="0021729C">
            <w:pPr>
              <w:spacing w:after="0" w:line="240" w:lineRule="auto"/>
              <w:jc w:val="center"/>
              <w:rPr>
                <w:rFonts w:ascii="Calibri" w:eastAsia="Times New Roman" w:hAnsi="Calibri" w:cs="Calibri"/>
                <w:color w:val="000000"/>
              </w:rPr>
            </w:pPr>
          </w:p>
        </w:tc>
        <w:tc>
          <w:tcPr>
            <w:tcW w:w="1480" w:type="dxa"/>
            <w:tcBorders>
              <w:top w:val="nil"/>
              <w:left w:val="nil"/>
              <w:bottom w:val="nil"/>
              <w:right w:val="nil"/>
            </w:tcBorders>
            <w:shd w:val="clear" w:color="auto" w:fill="auto"/>
            <w:noWrap/>
            <w:vAlign w:val="bottom"/>
            <w:hideMark/>
          </w:tcPr>
          <w:p w14:paraId="37D158D9" w14:textId="77777777" w:rsidR="009000CD" w:rsidRPr="00612DF9" w:rsidRDefault="009000CD" w:rsidP="0021729C">
            <w:pPr>
              <w:spacing w:after="0" w:line="240" w:lineRule="auto"/>
              <w:rPr>
                <w:rFonts w:ascii="Times New Roman" w:eastAsia="Times New Roman" w:hAnsi="Times New Roman" w:cs="Times New Roman"/>
                <w:sz w:val="20"/>
                <w:szCs w:val="20"/>
              </w:rPr>
            </w:pPr>
          </w:p>
        </w:tc>
        <w:tc>
          <w:tcPr>
            <w:tcW w:w="1482" w:type="dxa"/>
            <w:tcBorders>
              <w:top w:val="nil"/>
              <w:left w:val="nil"/>
              <w:bottom w:val="nil"/>
              <w:right w:val="nil"/>
            </w:tcBorders>
            <w:shd w:val="clear" w:color="auto" w:fill="auto"/>
            <w:noWrap/>
            <w:vAlign w:val="bottom"/>
            <w:hideMark/>
          </w:tcPr>
          <w:p w14:paraId="754A40B7" w14:textId="77777777" w:rsidR="009000CD" w:rsidRPr="00612DF9" w:rsidRDefault="009000CD" w:rsidP="0021729C">
            <w:pPr>
              <w:spacing w:after="0" w:line="240" w:lineRule="auto"/>
              <w:rPr>
                <w:rFonts w:ascii="Calibri" w:eastAsia="Times New Roman" w:hAnsi="Calibri" w:cs="Calibri"/>
                <w:color w:val="000000"/>
              </w:rPr>
            </w:pPr>
            <w:r w:rsidRPr="00612DF9">
              <w:rPr>
                <w:rFonts w:ascii="Calibri" w:eastAsia="Times New Roman" w:hAnsi="Calibri" w:cs="Calibri"/>
                <w:color w:val="000000"/>
              </w:rPr>
              <w:t>Nonsignificant</w:t>
            </w:r>
          </w:p>
        </w:tc>
        <w:tc>
          <w:tcPr>
            <w:tcW w:w="1078" w:type="dxa"/>
            <w:tcBorders>
              <w:top w:val="nil"/>
              <w:left w:val="nil"/>
              <w:bottom w:val="nil"/>
              <w:right w:val="nil"/>
            </w:tcBorders>
            <w:shd w:val="clear" w:color="auto" w:fill="auto"/>
            <w:noWrap/>
            <w:vAlign w:val="bottom"/>
            <w:hideMark/>
          </w:tcPr>
          <w:p w14:paraId="3CA19C0D" w14:textId="77777777" w:rsidR="009000CD" w:rsidRPr="00612DF9" w:rsidRDefault="009000CD" w:rsidP="0021729C">
            <w:pPr>
              <w:spacing w:after="0" w:line="240" w:lineRule="auto"/>
              <w:rPr>
                <w:rFonts w:ascii="Calibri" w:eastAsia="Times New Roman" w:hAnsi="Calibri" w:cs="Calibri"/>
                <w:color w:val="000000"/>
              </w:rPr>
            </w:pPr>
            <w:r w:rsidRPr="00612DF9">
              <w:rPr>
                <w:rFonts w:ascii="Calibri" w:eastAsia="Times New Roman" w:hAnsi="Calibri" w:cs="Calibri"/>
                <w:color w:val="000000"/>
              </w:rPr>
              <w:t>Significant</w:t>
            </w:r>
          </w:p>
        </w:tc>
      </w:tr>
      <w:tr w:rsidR="009000CD" w:rsidRPr="00612DF9" w14:paraId="1986FFB7" w14:textId="77777777" w:rsidTr="0021729C">
        <w:trPr>
          <w:trHeight w:val="300"/>
        </w:trPr>
        <w:tc>
          <w:tcPr>
            <w:tcW w:w="840" w:type="dxa"/>
            <w:tcBorders>
              <w:top w:val="nil"/>
              <w:left w:val="nil"/>
              <w:bottom w:val="nil"/>
              <w:right w:val="nil"/>
            </w:tcBorders>
            <w:shd w:val="clear" w:color="auto" w:fill="auto"/>
            <w:noWrap/>
            <w:vAlign w:val="bottom"/>
            <w:hideMark/>
          </w:tcPr>
          <w:p w14:paraId="6DC6616B" w14:textId="77777777" w:rsidR="009000CD" w:rsidRPr="00612DF9" w:rsidRDefault="009000CD" w:rsidP="0021729C">
            <w:pPr>
              <w:spacing w:after="0" w:line="240" w:lineRule="auto"/>
              <w:rPr>
                <w:rFonts w:ascii="Calibri" w:eastAsia="Times New Roman" w:hAnsi="Calibri" w:cs="Calibri"/>
                <w:color w:val="000000"/>
              </w:rPr>
            </w:pPr>
            <w:r w:rsidRPr="00612DF9">
              <w:rPr>
                <w:rFonts w:ascii="Calibri" w:eastAsia="Times New Roman" w:hAnsi="Calibri" w:cs="Calibri"/>
                <w:color w:val="000000"/>
              </w:rPr>
              <w:t>Original</w:t>
            </w:r>
          </w:p>
        </w:tc>
        <w:tc>
          <w:tcPr>
            <w:tcW w:w="1480" w:type="dxa"/>
            <w:tcBorders>
              <w:top w:val="nil"/>
              <w:left w:val="nil"/>
              <w:bottom w:val="nil"/>
              <w:right w:val="nil"/>
            </w:tcBorders>
            <w:shd w:val="clear" w:color="auto" w:fill="auto"/>
            <w:noWrap/>
            <w:vAlign w:val="bottom"/>
            <w:hideMark/>
          </w:tcPr>
          <w:p w14:paraId="6E942FE4" w14:textId="77777777" w:rsidR="009000CD" w:rsidRPr="00612DF9" w:rsidRDefault="009000CD" w:rsidP="0021729C">
            <w:pPr>
              <w:spacing w:after="0" w:line="240" w:lineRule="auto"/>
              <w:rPr>
                <w:rFonts w:ascii="Calibri" w:eastAsia="Times New Roman" w:hAnsi="Calibri" w:cs="Calibri"/>
                <w:color w:val="000000"/>
              </w:rPr>
            </w:pPr>
            <w:r w:rsidRPr="00612DF9">
              <w:rPr>
                <w:rFonts w:ascii="Calibri" w:eastAsia="Times New Roman" w:hAnsi="Calibri" w:cs="Calibri"/>
                <w:color w:val="000000"/>
              </w:rPr>
              <w:t>Nonsignificant</w:t>
            </w:r>
          </w:p>
        </w:tc>
        <w:tc>
          <w:tcPr>
            <w:tcW w:w="1482" w:type="dxa"/>
            <w:tcBorders>
              <w:top w:val="nil"/>
              <w:left w:val="nil"/>
              <w:bottom w:val="nil"/>
              <w:right w:val="nil"/>
            </w:tcBorders>
            <w:shd w:val="clear" w:color="auto" w:fill="auto"/>
            <w:noWrap/>
            <w:vAlign w:val="bottom"/>
            <w:hideMark/>
          </w:tcPr>
          <w:p w14:paraId="45FE3EEE" w14:textId="77777777" w:rsidR="009000CD" w:rsidRPr="00612DF9" w:rsidRDefault="009000CD" w:rsidP="0021729C">
            <w:pPr>
              <w:spacing w:after="0" w:line="240" w:lineRule="auto"/>
              <w:jc w:val="right"/>
              <w:rPr>
                <w:rFonts w:ascii="Calibri" w:eastAsia="Times New Roman" w:hAnsi="Calibri" w:cs="Calibri"/>
                <w:color w:val="000000"/>
              </w:rPr>
            </w:pPr>
            <w:r w:rsidRPr="00612DF9">
              <w:rPr>
                <w:rFonts w:ascii="Calibri" w:eastAsia="Times New Roman" w:hAnsi="Calibri" w:cs="Calibri"/>
                <w:color w:val="000000"/>
              </w:rPr>
              <w:t>5</w:t>
            </w:r>
          </w:p>
        </w:tc>
        <w:tc>
          <w:tcPr>
            <w:tcW w:w="1078" w:type="dxa"/>
            <w:tcBorders>
              <w:top w:val="nil"/>
              <w:left w:val="nil"/>
              <w:bottom w:val="nil"/>
              <w:right w:val="nil"/>
            </w:tcBorders>
            <w:shd w:val="clear" w:color="auto" w:fill="auto"/>
            <w:noWrap/>
            <w:vAlign w:val="bottom"/>
            <w:hideMark/>
          </w:tcPr>
          <w:p w14:paraId="45C1091A" w14:textId="6456ED2C" w:rsidR="009000CD" w:rsidRPr="00612DF9" w:rsidRDefault="009000CD" w:rsidP="0021729C">
            <w:pPr>
              <w:spacing w:after="0" w:line="240" w:lineRule="auto"/>
              <w:jc w:val="right"/>
              <w:rPr>
                <w:rFonts w:ascii="Calibri" w:eastAsia="Times New Roman" w:hAnsi="Calibri" w:cs="Calibri"/>
                <w:color w:val="000000"/>
              </w:rPr>
            </w:pPr>
            <w:del w:id="0" w:author="Chris Hartgerink" w:date="2015-03-25T10:08:00Z">
              <w:r w:rsidRPr="00612DF9" w:rsidDel="0021729C">
                <w:rPr>
                  <w:rFonts w:ascii="Calibri" w:eastAsia="Times New Roman" w:hAnsi="Calibri" w:cs="Calibri"/>
                  <w:color w:val="000000"/>
                </w:rPr>
                <w:delText>0</w:delText>
              </w:r>
            </w:del>
            <w:ins w:id="1" w:author="Chris Hartgerink" w:date="2015-03-25T10:08:00Z">
              <w:r w:rsidR="0021729C">
                <w:rPr>
                  <w:rFonts w:ascii="Calibri" w:eastAsia="Times New Roman" w:hAnsi="Calibri" w:cs="Calibri"/>
                  <w:color w:val="000000"/>
                </w:rPr>
                <w:t>1</w:t>
              </w:r>
            </w:ins>
          </w:p>
        </w:tc>
      </w:tr>
      <w:tr w:rsidR="009000CD" w:rsidRPr="00612DF9" w14:paraId="58C09771" w14:textId="77777777" w:rsidTr="0021729C">
        <w:trPr>
          <w:trHeight w:val="300"/>
        </w:trPr>
        <w:tc>
          <w:tcPr>
            <w:tcW w:w="840" w:type="dxa"/>
            <w:tcBorders>
              <w:top w:val="nil"/>
              <w:left w:val="nil"/>
              <w:bottom w:val="nil"/>
              <w:right w:val="nil"/>
            </w:tcBorders>
            <w:shd w:val="clear" w:color="auto" w:fill="auto"/>
            <w:noWrap/>
            <w:vAlign w:val="bottom"/>
            <w:hideMark/>
          </w:tcPr>
          <w:p w14:paraId="6B0CDE14" w14:textId="77777777" w:rsidR="009000CD" w:rsidRPr="00612DF9" w:rsidRDefault="009000CD" w:rsidP="0021729C">
            <w:pPr>
              <w:spacing w:after="0" w:line="240" w:lineRule="auto"/>
              <w:jc w:val="right"/>
              <w:rPr>
                <w:rFonts w:ascii="Calibri" w:eastAsia="Times New Roman" w:hAnsi="Calibri" w:cs="Calibri"/>
                <w:color w:val="000000"/>
              </w:rPr>
            </w:pPr>
          </w:p>
        </w:tc>
        <w:tc>
          <w:tcPr>
            <w:tcW w:w="1480" w:type="dxa"/>
            <w:tcBorders>
              <w:top w:val="nil"/>
              <w:left w:val="nil"/>
              <w:bottom w:val="nil"/>
              <w:right w:val="nil"/>
            </w:tcBorders>
            <w:shd w:val="clear" w:color="auto" w:fill="auto"/>
            <w:noWrap/>
            <w:vAlign w:val="bottom"/>
            <w:hideMark/>
          </w:tcPr>
          <w:p w14:paraId="67B093DC" w14:textId="77777777" w:rsidR="009000CD" w:rsidRPr="00612DF9" w:rsidRDefault="009000CD" w:rsidP="0021729C">
            <w:pPr>
              <w:spacing w:after="0" w:line="240" w:lineRule="auto"/>
              <w:rPr>
                <w:rFonts w:ascii="Calibri" w:eastAsia="Times New Roman" w:hAnsi="Calibri" w:cs="Calibri"/>
                <w:color w:val="000000"/>
              </w:rPr>
            </w:pPr>
            <w:r w:rsidRPr="00612DF9">
              <w:rPr>
                <w:rFonts w:ascii="Calibri" w:eastAsia="Times New Roman" w:hAnsi="Calibri" w:cs="Calibri"/>
                <w:color w:val="000000"/>
              </w:rPr>
              <w:t>Significant</w:t>
            </w:r>
          </w:p>
        </w:tc>
        <w:tc>
          <w:tcPr>
            <w:tcW w:w="1482" w:type="dxa"/>
            <w:tcBorders>
              <w:top w:val="nil"/>
              <w:left w:val="nil"/>
              <w:bottom w:val="nil"/>
              <w:right w:val="nil"/>
            </w:tcBorders>
            <w:shd w:val="clear" w:color="auto" w:fill="auto"/>
            <w:noWrap/>
            <w:vAlign w:val="bottom"/>
            <w:hideMark/>
          </w:tcPr>
          <w:p w14:paraId="7C253CA7" w14:textId="697EBB78" w:rsidR="009000CD" w:rsidRPr="00612DF9" w:rsidRDefault="009000CD">
            <w:pPr>
              <w:spacing w:after="0" w:line="240" w:lineRule="auto"/>
              <w:jc w:val="right"/>
              <w:rPr>
                <w:rFonts w:ascii="Calibri" w:eastAsia="Times New Roman" w:hAnsi="Calibri" w:cs="Calibri"/>
                <w:color w:val="000000"/>
              </w:rPr>
            </w:pPr>
            <w:del w:id="2" w:author="Chris Hartgerink" w:date="2015-03-25T10:08:00Z">
              <w:r w:rsidDel="0021729C">
                <w:rPr>
                  <w:rFonts w:ascii="Calibri" w:eastAsia="Times New Roman" w:hAnsi="Calibri" w:cs="Calibri"/>
                  <w:color w:val="000000"/>
                </w:rPr>
                <w:delText>52</w:delText>
              </w:r>
            </w:del>
            <w:ins w:id="3" w:author="Chris Hartgerink" w:date="2015-03-25T10:08:00Z">
              <w:r w:rsidR="0021729C">
                <w:rPr>
                  <w:rFonts w:ascii="Calibri" w:eastAsia="Times New Roman" w:hAnsi="Calibri" w:cs="Calibri"/>
                  <w:color w:val="000000"/>
                </w:rPr>
                <w:t>57</w:t>
              </w:r>
            </w:ins>
          </w:p>
        </w:tc>
        <w:tc>
          <w:tcPr>
            <w:tcW w:w="1078" w:type="dxa"/>
            <w:tcBorders>
              <w:top w:val="nil"/>
              <w:left w:val="nil"/>
              <w:bottom w:val="nil"/>
              <w:right w:val="nil"/>
            </w:tcBorders>
            <w:shd w:val="clear" w:color="auto" w:fill="auto"/>
            <w:noWrap/>
            <w:vAlign w:val="bottom"/>
            <w:hideMark/>
          </w:tcPr>
          <w:p w14:paraId="3B94DBCA" w14:textId="77777777" w:rsidR="009000CD" w:rsidRPr="00612DF9" w:rsidRDefault="009000CD" w:rsidP="0021729C">
            <w:pPr>
              <w:spacing w:after="0" w:line="240" w:lineRule="auto"/>
              <w:jc w:val="right"/>
              <w:rPr>
                <w:rFonts w:ascii="Calibri" w:eastAsia="Times New Roman" w:hAnsi="Calibri" w:cs="Calibri"/>
                <w:color w:val="000000"/>
              </w:rPr>
            </w:pPr>
            <w:r>
              <w:rPr>
                <w:rFonts w:ascii="Calibri" w:eastAsia="Times New Roman" w:hAnsi="Calibri" w:cs="Calibri"/>
                <w:color w:val="000000"/>
              </w:rPr>
              <w:t>32</w:t>
            </w:r>
          </w:p>
        </w:tc>
      </w:tr>
    </w:tbl>
    <w:p w14:paraId="4187261A" w14:textId="77777777" w:rsidR="009000CD" w:rsidRDefault="009000CD" w:rsidP="008E14D4">
      <w:pPr>
        <w:spacing w:before="120" w:after="0"/>
        <w:rPr>
          <w:rFonts w:ascii="Times New Roman" w:hAnsi="Times New Roman" w:cs="Times New Roman"/>
          <w:sz w:val="24"/>
          <w:szCs w:val="24"/>
        </w:rPr>
      </w:pPr>
    </w:p>
    <w:p w14:paraId="613D7EEA" w14:textId="5CDD8296" w:rsidR="009B625D" w:rsidRDefault="00834AC0" w:rsidP="00FA04AB">
      <w:pPr>
        <w:spacing w:before="120" w:after="0"/>
        <w:rPr>
          <w:rFonts w:ascii="Times New Roman" w:hAnsi="Times New Roman" w:cs="Times New Roman"/>
          <w:noProof/>
          <w:sz w:val="24"/>
          <w:szCs w:val="24"/>
        </w:rPr>
      </w:pPr>
      <w:r>
        <w:rPr>
          <w:rFonts w:ascii="Times New Roman" w:hAnsi="Times New Roman" w:cs="Times New Roman"/>
          <w:i/>
          <w:sz w:val="24"/>
          <w:szCs w:val="24"/>
        </w:rPr>
        <w:t>Significance</w:t>
      </w:r>
      <w:r w:rsidR="00854F4E">
        <w:rPr>
          <w:rFonts w:ascii="Times New Roman" w:hAnsi="Times New Roman" w:cs="Times New Roman"/>
          <w:i/>
          <w:sz w:val="24"/>
          <w:szCs w:val="24"/>
        </w:rPr>
        <w:t xml:space="preserve"> and p-values</w:t>
      </w:r>
      <w:r w:rsidR="0072115A">
        <w:rPr>
          <w:rFonts w:ascii="Times New Roman" w:hAnsi="Times New Roman" w:cs="Times New Roman"/>
          <w:i/>
          <w:sz w:val="24"/>
          <w:szCs w:val="24"/>
        </w:rPr>
        <w:t xml:space="preserve"> (see [A2] for details)</w:t>
      </w:r>
      <w:r>
        <w:rPr>
          <w:rFonts w:ascii="Times New Roman" w:hAnsi="Times New Roman" w:cs="Times New Roman"/>
          <w:sz w:val="24"/>
          <w:szCs w:val="24"/>
        </w:rPr>
        <w:t>. Table 1 shows the statistical significance of original and replication studies.</w:t>
      </w:r>
      <w:r w:rsidR="009000CD">
        <w:rPr>
          <w:rFonts w:ascii="Times New Roman" w:hAnsi="Times New Roman" w:cs="Times New Roman"/>
          <w:sz w:val="24"/>
          <w:szCs w:val="24"/>
        </w:rPr>
        <w:t xml:space="preserve"> </w:t>
      </w:r>
      <w:del w:id="4" w:author="Chris Hartgerink" w:date="2015-03-25T10:09:00Z">
        <w:r w:rsidR="009000CD" w:rsidDel="0021729C">
          <w:rPr>
            <w:rFonts w:ascii="Times New Roman" w:hAnsi="Times New Roman" w:cs="Times New Roman"/>
            <w:sz w:val="24"/>
            <w:szCs w:val="24"/>
          </w:rPr>
          <w:delText>94</w:delText>
        </w:r>
      </w:del>
      <w:ins w:id="5" w:author="Chris Hartgerink" w:date="2015-03-25T10:09:00Z">
        <w:r w:rsidR="0021729C">
          <w:rPr>
            <w:rFonts w:ascii="Times New Roman" w:hAnsi="Times New Roman" w:cs="Times New Roman"/>
            <w:sz w:val="24"/>
            <w:szCs w:val="24"/>
          </w:rPr>
          <w:t>93</w:t>
        </w:r>
      </w:ins>
      <w:del w:id="6" w:author="Chris Hartgerink" w:date="2015-03-25T10:19:00Z">
        <w:r w:rsidR="009000CD" w:rsidDel="001562F8">
          <w:rPr>
            <w:rFonts w:ascii="Times New Roman" w:hAnsi="Times New Roman" w:cs="Times New Roman"/>
            <w:sz w:val="24"/>
            <w:szCs w:val="24"/>
          </w:rPr>
          <w:delText>.</w:delText>
        </w:r>
      </w:del>
      <w:del w:id="7" w:author="Chris Hartgerink" w:date="2015-03-25T10:09:00Z">
        <w:r w:rsidR="009000CD" w:rsidDel="0021729C">
          <w:rPr>
            <w:rFonts w:ascii="Times New Roman" w:hAnsi="Times New Roman" w:cs="Times New Roman"/>
            <w:sz w:val="24"/>
            <w:szCs w:val="24"/>
          </w:rPr>
          <w:delText>2</w:delText>
        </w:r>
      </w:del>
      <w:r w:rsidR="009000CD">
        <w:rPr>
          <w:rFonts w:ascii="Times New Roman" w:hAnsi="Times New Roman" w:cs="Times New Roman"/>
          <w:sz w:val="24"/>
          <w:szCs w:val="24"/>
        </w:rPr>
        <w:t>% of the original studies was statistically</w:t>
      </w:r>
      <w:ins w:id="8" w:author="Chris Hartgerink" w:date="2015-03-25T10:16:00Z">
        <w:r w:rsidR="0021729C">
          <w:rPr>
            <w:rFonts w:ascii="Times New Roman" w:hAnsi="Times New Roman" w:cs="Times New Roman"/>
            <w:sz w:val="24"/>
            <w:szCs w:val="24"/>
          </w:rPr>
          <w:t xml:space="preserve"> significant</w:t>
        </w:r>
      </w:ins>
      <w:r w:rsidR="009000CD">
        <w:rPr>
          <w:rFonts w:ascii="Times New Roman" w:hAnsi="Times New Roman" w:cs="Times New Roman"/>
          <w:sz w:val="24"/>
          <w:szCs w:val="24"/>
        </w:rPr>
        <w:t xml:space="preserve">, as opposed to </w:t>
      </w:r>
      <w:del w:id="9" w:author="Chris Hartgerink" w:date="2015-03-25T10:17:00Z">
        <w:r w:rsidR="009000CD" w:rsidDel="0021729C">
          <w:rPr>
            <w:rFonts w:ascii="Times New Roman" w:hAnsi="Times New Roman" w:cs="Times New Roman"/>
            <w:sz w:val="24"/>
            <w:szCs w:val="24"/>
          </w:rPr>
          <w:delText>36</w:delText>
        </w:r>
      </w:del>
      <w:ins w:id="10" w:author="Chris Hartgerink" w:date="2015-03-25T10:19:00Z">
        <w:r w:rsidR="001562F8">
          <w:rPr>
            <w:rFonts w:ascii="Times New Roman" w:hAnsi="Times New Roman" w:cs="Times New Roman"/>
            <w:sz w:val="24"/>
            <w:szCs w:val="24"/>
          </w:rPr>
          <w:t>34.7</w:t>
        </w:r>
      </w:ins>
      <w:r w:rsidR="009000CD">
        <w:rPr>
          <w:rFonts w:ascii="Times New Roman" w:hAnsi="Times New Roman" w:cs="Times New Roman"/>
          <w:sz w:val="24"/>
          <w:szCs w:val="24"/>
        </w:rPr>
        <w:t>% of replication studies, which corresponds to a significant change (</w:t>
      </w:r>
      <w:r>
        <w:rPr>
          <w:rFonts w:ascii="Times New Roman" w:hAnsi="Times New Roman" w:cs="Times New Roman"/>
          <w:sz w:val="24"/>
          <w:szCs w:val="24"/>
        </w:rPr>
        <w:t>McNemar test</w:t>
      </w:r>
      <w:r w:rsidR="009000CD">
        <w:rPr>
          <w:rFonts w:ascii="Times New Roman" w:hAnsi="Times New Roman" w:cs="Times New Roman"/>
          <w:sz w:val="24"/>
          <w:szCs w:val="24"/>
        </w:rPr>
        <w:t>,</w:t>
      </w:r>
      <w:r>
        <w:rPr>
          <w:rFonts w:ascii="Times New Roman" w:hAnsi="Times New Roman" w:cs="Times New Roman"/>
          <w:sz w:val="24"/>
          <w:szCs w:val="24"/>
        </w:rPr>
        <w:t xml:space="preserve"> </w:t>
      </w:r>
      <w:r w:rsidR="009B625D">
        <w:rPr>
          <w:rFonts w:ascii="Times New Roman" w:hAnsi="Times New Roman" w:cs="Times New Roman"/>
          <w:i/>
          <w:sz w:val="24"/>
          <w:szCs w:val="24"/>
        </w:rPr>
        <w:t>χ</w:t>
      </w:r>
      <w:r w:rsidR="009B625D">
        <w:rPr>
          <w:rFonts w:ascii="Times New Roman" w:hAnsi="Times New Roman" w:cs="Times New Roman"/>
          <w:i/>
          <w:sz w:val="24"/>
          <w:szCs w:val="24"/>
          <w:vertAlign w:val="superscript"/>
        </w:rPr>
        <w:t>2</w:t>
      </w:r>
      <w:r w:rsidR="009B625D">
        <w:rPr>
          <w:rFonts w:ascii="Times New Roman" w:hAnsi="Times New Roman" w:cs="Times New Roman"/>
          <w:sz w:val="24"/>
          <w:szCs w:val="24"/>
        </w:rPr>
        <w:t xml:space="preserve">(1) = </w:t>
      </w:r>
      <w:del w:id="11" w:author="Chris Hartgerink" w:date="2015-03-25T10:17:00Z">
        <w:r w:rsidR="00873B5A" w:rsidDel="0021729C">
          <w:rPr>
            <w:rFonts w:ascii="Times New Roman" w:hAnsi="Times New Roman" w:cs="Times New Roman"/>
            <w:sz w:val="24"/>
            <w:szCs w:val="24"/>
          </w:rPr>
          <w:delText>52</w:delText>
        </w:r>
      </w:del>
      <w:ins w:id="12" w:author="Chris Hartgerink" w:date="2015-03-25T10:17:00Z">
        <w:r w:rsidR="0021729C">
          <w:rPr>
            <w:rFonts w:ascii="Times New Roman" w:hAnsi="Times New Roman" w:cs="Times New Roman"/>
            <w:sz w:val="24"/>
            <w:szCs w:val="24"/>
          </w:rPr>
          <w:t>54.06897</w:t>
        </w:r>
      </w:ins>
      <w:r w:rsidR="009B625D">
        <w:rPr>
          <w:rFonts w:ascii="Times New Roman" w:hAnsi="Times New Roman" w:cs="Times New Roman"/>
          <w:sz w:val="24"/>
          <w:szCs w:val="24"/>
        </w:rPr>
        <w:t xml:space="preserve">, </w:t>
      </w:r>
      <w:r w:rsidRPr="009000CD">
        <w:rPr>
          <w:rFonts w:ascii="Times New Roman" w:hAnsi="Times New Roman" w:cs="Times New Roman"/>
          <w:i/>
          <w:sz w:val="24"/>
          <w:szCs w:val="24"/>
        </w:rPr>
        <w:t>p</w:t>
      </w:r>
      <w:r>
        <w:rPr>
          <w:rFonts w:ascii="Times New Roman" w:hAnsi="Times New Roman" w:cs="Times New Roman"/>
          <w:sz w:val="24"/>
          <w:szCs w:val="24"/>
        </w:rPr>
        <w:t xml:space="preserve"> </w:t>
      </w:r>
      <w:r w:rsidR="009000CD">
        <w:rPr>
          <w:rFonts w:ascii="Times New Roman" w:hAnsi="Times New Roman" w:cs="Times New Roman"/>
          <w:sz w:val="24"/>
          <w:szCs w:val="24"/>
        </w:rPr>
        <w:t>&lt; .001).</w:t>
      </w:r>
      <w:r w:rsidR="007A0786">
        <w:rPr>
          <w:rFonts w:ascii="Times New Roman" w:hAnsi="Times New Roman" w:cs="Times New Roman"/>
          <w:sz w:val="24"/>
          <w:szCs w:val="24"/>
        </w:rPr>
        <w:t xml:space="preserve"> </w:t>
      </w:r>
      <w:r w:rsidR="00186EEC">
        <w:rPr>
          <w:rFonts w:ascii="Times New Roman" w:hAnsi="Times New Roman" w:cs="Times New Roman"/>
          <w:sz w:val="24"/>
          <w:szCs w:val="24"/>
        </w:rPr>
        <w:t>Proportions statistical significance of original and replication studies for the three journals JPSP, JEP, PS were .</w:t>
      </w:r>
      <w:del w:id="13" w:author="Chris Hartgerink" w:date="2015-03-25T10:20:00Z">
        <w:r w:rsidR="00186EEC" w:rsidDel="001562F8">
          <w:rPr>
            <w:rFonts w:ascii="Times New Roman" w:hAnsi="Times New Roman" w:cs="Times New Roman"/>
            <w:sz w:val="24"/>
            <w:szCs w:val="24"/>
          </w:rPr>
          <w:delText xml:space="preserve">96 </w:delText>
        </w:r>
      </w:del>
      <w:ins w:id="14" w:author="Chris Hartgerink" w:date="2015-03-25T10:20:00Z">
        <w:r w:rsidR="001562F8">
          <w:rPr>
            <w:rFonts w:ascii="Times New Roman" w:hAnsi="Times New Roman" w:cs="Times New Roman"/>
            <w:sz w:val="24"/>
            <w:szCs w:val="24"/>
          </w:rPr>
          <w:t xml:space="preserve">957 </w:t>
        </w:r>
      </w:ins>
      <w:r w:rsidR="00186EEC">
        <w:rPr>
          <w:rFonts w:ascii="Times New Roman" w:hAnsi="Times New Roman" w:cs="Times New Roman"/>
          <w:sz w:val="24"/>
          <w:szCs w:val="24"/>
        </w:rPr>
        <w:t>and .</w:t>
      </w:r>
      <w:del w:id="15" w:author="Chris Hartgerink" w:date="2015-03-25T10:20:00Z">
        <w:r w:rsidR="00186EEC" w:rsidDel="001562F8">
          <w:rPr>
            <w:rFonts w:ascii="Times New Roman" w:hAnsi="Times New Roman" w:cs="Times New Roman"/>
            <w:sz w:val="24"/>
            <w:szCs w:val="24"/>
          </w:rPr>
          <w:delText>23</w:delText>
        </w:r>
      </w:del>
      <w:ins w:id="16" w:author="Chris Hartgerink" w:date="2015-03-25T10:20:00Z">
        <w:r w:rsidR="001562F8">
          <w:rPr>
            <w:rFonts w:ascii="Times New Roman" w:hAnsi="Times New Roman" w:cs="Times New Roman"/>
            <w:sz w:val="24"/>
            <w:szCs w:val="24"/>
          </w:rPr>
          <w:t>2</w:t>
        </w:r>
      </w:ins>
      <w:r w:rsidR="00186EEC">
        <w:rPr>
          <w:rFonts w:ascii="Times New Roman" w:hAnsi="Times New Roman" w:cs="Times New Roman"/>
          <w:sz w:val="24"/>
          <w:szCs w:val="24"/>
        </w:rPr>
        <w:t>, .</w:t>
      </w:r>
      <w:del w:id="17" w:author="Chris Hartgerink" w:date="2015-03-25T10:21:00Z">
        <w:r w:rsidR="00186EEC" w:rsidDel="001562F8">
          <w:rPr>
            <w:rFonts w:ascii="Times New Roman" w:hAnsi="Times New Roman" w:cs="Times New Roman"/>
            <w:sz w:val="24"/>
            <w:szCs w:val="24"/>
          </w:rPr>
          <w:delText xml:space="preserve">89 </w:delText>
        </w:r>
      </w:del>
      <w:ins w:id="18" w:author="Chris Hartgerink" w:date="2015-03-25T10:21:00Z">
        <w:r w:rsidR="001562F8">
          <w:rPr>
            <w:rFonts w:ascii="Times New Roman" w:hAnsi="Times New Roman" w:cs="Times New Roman"/>
            <w:sz w:val="24"/>
            <w:szCs w:val="24"/>
          </w:rPr>
          <w:t xml:space="preserve">865 </w:t>
        </w:r>
      </w:ins>
      <w:r w:rsidR="00186EEC">
        <w:rPr>
          <w:rFonts w:ascii="Times New Roman" w:hAnsi="Times New Roman" w:cs="Times New Roman"/>
          <w:sz w:val="24"/>
          <w:szCs w:val="24"/>
        </w:rPr>
        <w:t>and .</w:t>
      </w:r>
      <w:del w:id="19" w:author="Chris Hartgerink" w:date="2015-03-25T10:21:00Z">
        <w:r w:rsidR="00186EEC" w:rsidDel="001562F8">
          <w:rPr>
            <w:rFonts w:ascii="Times New Roman" w:hAnsi="Times New Roman" w:cs="Times New Roman"/>
            <w:sz w:val="24"/>
            <w:szCs w:val="24"/>
          </w:rPr>
          <w:delText>48</w:delText>
        </w:r>
      </w:del>
      <w:ins w:id="20" w:author="Chris Hartgerink" w:date="2015-03-25T10:21:00Z">
        <w:r w:rsidR="001562F8">
          <w:rPr>
            <w:rFonts w:ascii="Times New Roman" w:hAnsi="Times New Roman" w:cs="Times New Roman"/>
            <w:sz w:val="24"/>
            <w:szCs w:val="24"/>
          </w:rPr>
          <w:t>462</w:t>
        </w:r>
      </w:ins>
      <w:r w:rsidR="00186EEC">
        <w:rPr>
          <w:rFonts w:ascii="Times New Roman" w:hAnsi="Times New Roman" w:cs="Times New Roman"/>
          <w:sz w:val="24"/>
          <w:szCs w:val="24"/>
        </w:rPr>
        <w:t>, .</w:t>
      </w:r>
      <w:del w:id="21" w:author="Chris Hartgerink" w:date="2015-03-25T10:21:00Z">
        <w:r w:rsidR="00186EEC" w:rsidDel="001562F8">
          <w:rPr>
            <w:rFonts w:ascii="Times New Roman" w:hAnsi="Times New Roman" w:cs="Times New Roman"/>
            <w:sz w:val="24"/>
            <w:szCs w:val="24"/>
          </w:rPr>
          <w:delText xml:space="preserve">96 </w:delText>
        </w:r>
      </w:del>
      <w:ins w:id="22" w:author="Chris Hartgerink" w:date="2015-03-25T10:21:00Z">
        <w:r w:rsidR="001562F8">
          <w:rPr>
            <w:rFonts w:ascii="Times New Roman" w:hAnsi="Times New Roman" w:cs="Times New Roman"/>
            <w:sz w:val="24"/>
            <w:szCs w:val="24"/>
          </w:rPr>
          <w:t xml:space="preserve">949 </w:t>
        </w:r>
      </w:ins>
      <w:r w:rsidR="00186EEC">
        <w:rPr>
          <w:rFonts w:ascii="Times New Roman" w:hAnsi="Times New Roman" w:cs="Times New Roman"/>
          <w:sz w:val="24"/>
          <w:szCs w:val="24"/>
        </w:rPr>
        <w:t>and .</w:t>
      </w:r>
      <w:del w:id="23" w:author="Chris Hartgerink" w:date="2015-03-25T10:21:00Z">
        <w:r w:rsidR="00186EEC" w:rsidDel="001562F8">
          <w:rPr>
            <w:rFonts w:ascii="Times New Roman" w:hAnsi="Times New Roman" w:cs="Times New Roman"/>
            <w:sz w:val="24"/>
            <w:szCs w:val="24"/>
          </w:rPr>
          <w:delText>38</w:delText>
        </w:r>
      </w:del>
      <w:ins w:id="24" w:author="Chris Hartgerink" w:date="2015-03-25T10:21:00Z">
        <w:r w:rsidR="001562F8">
          <w:rPr>
            <w:rFonts w:ascii="Times New Roman" w:hAnsi="Times New Roman" w:cs="Times New Roman"/>
            <w:sz w:val="24"/>
            <w:szCs w:val="24"/>
          </w:rPr>
          <w:t>385</w:t>
        </w:r>
      </w:ins>
      <w:r w:rsidR="00186EEC">
        <w:rPr>
          <w:rFonts w:ascii="Times New Roman" w:hAnsi="Times New Roman" w:cs="Times New Roman"/>
          <w:sz w:val="24"/>
          <w:szCs w:val="24"/>
        </w:rPr>
        <w:t xml:space="preserve">, respectively. </w:t>
      </w:r>
      <w:r w:rsidR="007A0786">
        <w:rPr>
          <w:rFonts w:ascii="Times New Roman" w:hAnsi="Times New Roman" w:cs="Times New Roman"/>
          <w:sz w:val="24"/>
          <w:szCs w:val="24"/>
        </w:rPr>
        <w:t xml:space="preserve">Of </w:t>
      </w:r>
      <w:del w:id="25" w:author="Chris Hartgerink" w:date="2015-03-25T10:18:00Z">
        <w:r w:rsidR="007A0786" w:rsidDel="001562F8">
          <w:rPr>
            <w:rFonts w:ascii="Times New Roman" w:hAnsi="Times New Roman" w:cs="Times New Roman"/>
            <w:sz w:val="24"/>
            <w:szCs w:val="24"/>
          </w:rPr>
          <w:delText xml:space="preserve">84 </w:delText>
        </w:r>
      </w:del>
      <w:ins w:id="26" w:author="Chris Hartgerink" w:date="2015-03-25T10:21:00Z">
        <w:r w:rsidR="001562F8">
          <w:rPr>
            <w:rFonts w:ascii="Times New Roman" w:hAnsi="Times New Roman" w:cs="Times New Roman"/>
            <w:sz w:val="24"/>
            <w:szCs w:val="24"/>
          </w:rPr>
          <w:t>89</w:t>
        </w:r>
      </w:ins>
      <w:ins w:id="27" w:author="Chris Hartgerink" w:date="2015-03-25T10:18:00Z">
        <w:r w:rsidR="001562F8">
          <w:rPr>
            <w:rFonts w:ascii="Times New Roman" w:hAnsi="Times New Roman" w:cs="Times New Roman"/>
            <w:sz w:val="24"/>
            <w:szCs w:val="24"/>
          </w:rPr>
          <w:t xml:space="preserve"> </w:t>
        </w:r>
      </w:ins>
      <w:r w:rsidR="007A0786">
        <w:rPr>
          <w:rFonts w:ascii="Times New Roman" w:hAnsi="Times New Roman" w:cs="Times New Roman"/>
          <w:sz w:val="24"/>
          <w:szCs w:val="24"/>
        </w:rPr>
        <w:t xml:space="preserve">significant original studies, </w:t>
      </w:r>
      <w:del w:id="28" w:author="Chris Hartgerink" w:date="2015-03-25T10:18:00Z">
        <w:r w:rsidR="007A0786" w:rsidDel="001562F8">
          <w:rPr>
            <w:rFonts w:ascii="Times New Roman" w:hAnsi="Times New Roman" w:cs="Times New Roman"/>
            <w:sz w:val="24"/>
            <w:szCs w:val="24"/>
          </w:rPr>
          <w:delText>38.1</w:delText>
        </w:r>
      </w:del>
      <w:ins w:id="29" w:author="Chris Hartgerink" w:date="2015-03-25T10:22:00Z">
        <w:r w:rsidR="001562F8">
          <w:rPr>
            <w:rFonts w:ascii="Times New Roman" w:hAnsi="Times New Roman" w:cs="Times New Roman"/>
            <w:sz w:val="24"/>
            <w:szCs w:val="24"/>
          </w:rPr>
          <w:t>35.96</w:t>
        </w:r>
      </w:ins>
      <w:r w:rsidR="007A0786">
        <w:rPr>
          <w:rFonts w:ascii="Times New Roman" w:hAnsi="Times New Roman" w:cs="Times New Roman"/>
          <w:sz w:val="24"/>
          <w:szCs w:val="24"/>
        </w:rPr>
        <w:t>% was statistically significant in the replication study.</w:t>
      </w:r>
      <w:r w:rsidR="00C2521E">
        <w:rPr>
          <w:rFonts w:ascii="Times New Roman" w:hAnsi="Times New Roman" w:cs="Times New Roman"/>
          <w:sz w:val="24"/>
          <w:szCs w:val="24"/>
        </w:rPr>
        <w:t xml:space="preserve"> </w:t>
      </w:r>
      <w:r w:rsidR="009B625D">
        <w:rPr>
          <w:rFonts w:ascii="Times New Roman" w:hAnsi="Times New Roman" w:cs="Times New Roman"/>
          <w:sz w:val="24"/>
          <w:szCs w:val="24"/>
        </w:rPr>
        <w:t>The hypothesis that all 57 statistically non-significant replication studies come from a population of true negatives can</w:t>
      </w:r>
      <w:del w:id="30" w:author="Chris Hartgerink" w:date="2015-03-25T10:22:00Z">
        <w:r w:rsidR="009B625D" w:rsidDel="001562F8">
          <w:rPr>
            <w:rFonts w:ascii="Times New Roman" w:hAnsi="Times New Roman" w:cs="Times New Roman"/>
            <w:sz w:val="24"/>
            <w:szCs w:val="24"/>
          </w:rPr>
          <w:delText>not</w:delText>
        </w:r>
      </w:del>
      <w:r w:rsidR="009B625D">
        <w:rPr>
          <w:rFonts w:ascii="Times New Roman" w:hAnsi="Times New Roman" w:cs="Times New Roman"/>
          <w:sz w:val="24"/>
          <w:szCs w:val="24"/>
        </w:rPr>
        <w:t xml:space="preserve"> be rejected (</w:t>
      </w:r>
      <w:r w:rsidR="009B625D">
        <w:rPr>
          <w:rFonts w:ascii="Times New Roman" w:hAnsi="Times New Roman" w:cs="Times New Roman"/>
          <w:i/>
          <w:sz w:val="24"/>
          <w:szCs w:val="24"/>
        </w:rPr>
        <w:t>χ</w:t>
      </w:r>
      <w:r w:rsidR="009B625D">
        <w:rPr>
          <w:rFonts w:ascii="Times New Roman" w:hAnsi="Times New Roman" w:cs="Times New Roman"/>
          <w:i/>
          <w:sz w:val="24"/>
          <w:szCs w:val="24"/>
          <w:vertAlign w:val="superscript"/>
        </w:rPr>
        <w:t>2</w:t>
      </w:r>
      <w:r w:rsidR="009B625D">
        <w:rPr>
          <w:rFonts w:ascii="Times New Roman" w:hAnsi="Times New Roman" w:cs="Times New Roman"/>
          <w:sz w:val="24"/>
          <w:szCs w:val="24"/>
        </w:rPr>
        <w:t>(</w:t>
      </w:r>
      <w:del w:id="31" w:author="Chris Hartgerink" w:date="2015-03-25T10:22:00Z">
        <w:r w:rsidR="009B625D" w:rsidDel="001562F8">
          <w:rPr>
            <w:rFonts w:ascii="Times New Roman" w:hAnsi="Times New Roman" w:cs="Times New Roman"/>
            <w:sz w:val="24"/>
            <w:szCs w:val="24"/>
          </w:rPr>
          <w:delText>114</w:delText>
        </w:r>
      </w:del>
      <w:ins w:id="32" w:author="Chris Hartgerink" w:date="2015-03-25T10:22:00Z">
        <w:r w:rsidR="001562F8">
          <w:rPr>
            <w:rFonts w:ascii="Times New Roman" w:hAnsi="Times New Roman" w:cs="Times New Roman"/>
            <w:sz w:val="24"/>
            <w:szCs w:val="24"/>
          </w:rPr>
          <w:t>124</w:t>
        </w:r>
      </w:ins>
      <w:r w:rsidR="009B625D">
        <w:rPr>
          <w:rFonts w:ascii="Times New Roman" w:hAnsi="Times New Roman" w:cs="Times New Roman"/>
          <w:sz w:val="24"/>
          <w:szCs w:val="24"/>
        </w:rPr>
        <w:t xml:space="preserve">) = </w:t>
      </w:r>
      <w:del w:id="33" w:author="Chris Hartgerink" w:date="2015-03-25T10:22:00Z">
        <w:r w:rsidR="009B625D" w:rsidDel="001562F8">
          <w:rPr>
            <w:rFonts w:ascii="Times New Roman" w:hAnsi="Times New Roman" w:cs="Times New Roman"/>
            <w:noProof/>
            <w:sz w:val="24"/>
            <w:szCs w:val="24"/>
          </w:rPr>
          <w:delText>132.5936</w:delText>
        </w:r>
      </w:del>
      <w:ins w:id="34" w:author="Chris Hartgerink" w:date="2015-03-25T10:22:00Z">
        <w:r w:rsidR="001562F8">
          <w:rPr>
            <w:rFonts w:ascii="Times New Roman" w:hAnsi="Times New Roman" w:cs="Times New Roman"/>
            <w:noProof/>
            <w:sz w:val="24"/>
            <w:szCs w:val="24"/>
          </w:rPr>
          <w:t>153.9089</w:t>
        </w:r>
      </w:ins>
      <w:r w:rsidR="009B625D">
        <w:rPr>
          <w:rFonts w:ascii="Times New Roman" w:hAnsi="Times New Roman" w:cs="Times New Roman"/>
          <w:noProof/>
          <w:sz w:val="24"/>
          <w:szCs w:val="24"/>
        </w:rPr>
        <w:t xml:space="preserve">, </w:t>
      </w:r>
      <w:r w:rsidR="009B625D" w:rsidRPr="009B625D">
        <w:rPr>
          <w:rFonts w:ascii="Times New Roman" w:hAnsi="Times New Roman" w:cs="Times New Roman"/>
          <w:i/>
          <w:noProof/>
          <w:sz w:val="24"/>
          <w:szCs w:val="24"/>
        </w:rPr>
        <w:t>p</w:t>
      </w:r>
      <w:r w:rsidR="009B625D">
        <w:rPr>
          <w:rFonts w:ascii="Times New Roman" w:hAnsi="Times New Roman" w:cs="Times New Roman"/>
          <w:noProof/>
          <w:sz w:val="24"/>
          <w:szCs w:val="24"/>
        </w:rPr>
        <w:t xml:space="preserve"> = </w:t>
      </w:r>
      <w:r w:rsidR="009B625D" w:rsidRPr="00CD6F7C">
        <w:rPr>
          <w:rFonts w:ascii="Times New Roman" w:hAnsi="Times New Roman" w:cs="Times New Roman"/>
          <w:noProof/>
          <w:sz w:val="24"/>
          <w:szCs w:val="24"/>
        </w:rPr>
        <w:t>0.</w:t>
      </w:r>
      <w:del w:id="35" w:author="Chris Hartgerink" w:date="2015-03-25T10:23:00Z">
        <w:r w:rsidR="009B625D" w:rsidDel="001562F8">
          <w:rPr>
            <w:rFonts w:ascii="Times New Roman" w:hAnsi="Times New Roman" w:cs="Times New Roman"/>
            <w:noProof/>
            <w:sz w:val="24"/>
            <w:szCs w:val="24"/>
          </w:rPr>
          <w:delText>11</w:delText>
        </w:r>
      </w:del>
      <w:ins w:id="36" w:author="Chris Hartgerink" w:date="2015-03-25T10:23:00Z">
        <w:r w:rsidR="001562F8">
          <w:rPr>
            <w:rFonts w:ascii="Times New Roman" w:hAnsi="Times New Roman" w:cs="Times New Roman"/>
            <w:noProof/>
            <w:sz w:val="24"/>
            <w:szCs w:val="24"/>
          </w:rPr>
          <w:t>03542</w:t>
        </w:r>
      </w:ins>
      <w:r w:rsidR="009B625D">
        <w:rPr>
          <w:rFonts w:ascii="Times New Roman" w:hAnsi="Times New Roman" w:cs="Times New Roman"/>
          <w:noProof/>
          <w:sz w:val="24"/>
          <w:szCs w:val="24"/>
        </w:rPr>
        <w:t>).</w:t>
      </w:r>
      <w:r w:rsidR="00C2521E">
        <w:rPr>
          <w:rFonts w:ascii="Times New Roman" w:hAnsi="Times New Roman" w:cs="Times New Roman"/>
          <w:noProof/>
          <w:sz w:val="24"/>
          <w:szCs w:val="24"/>
        </w:rPr>
        <w:t xml:space="preserve"> The cumulative </w:t>
      </w:r>
      <w:r w:rsidR="00C2521E">
        <w:rPr>
          <w:rFonts w:ascii="Times New Roman" w:hAnsi="Times New Roman" w:cs="Times New Roman"/>
          <w:i/>
          <w:noProof/>
          <w:sz w:val="24"/>
          <w:szCs w:val="24"/>
        </w:rPr>
        <w:t>p</w:t>
      </w:r>
      <w:r w:rsidR="00C2521E">
        <w:rPr>
          <w:rFonts w:ascii="Times New Roman" w:hAnsi="Times New Roman" w:cs="Times New Roman"/>
          <w:noProof/>
          <w:sz w:val="24"/>
          <w:szCs w:val="24"/>
        </w:rPr>
        <w:t>-value distributions of original and replication studies are presented in Figure 1.</w:t>
      </w:r>
      <w:r w:rsidR="00D70E5B">
        <w:rPr>
          <w:rFonts w:ascii="Times New Roman" w:hAnsi="Times New Roman" w:cs="Times New Roman"/>
          <w:noProof/>
          <w:sz w:val="24"/>
          <w:szCs w:val="24"/>
        </w:rPr>
        <w:t xml:space="preserve"> The means of the two </w:t>
      </w:r>
      <w:r w:rsidR="00D70E5B">
        <w:rPr>
          <w:rFonts w:ascii="Times New Roman" w:hAnsi="Times New Roman" w:cs="Times New Roman"/>
          <w:i/>
          <w:noProof/>
          <w:sz w:val="24"/>
          <w:szCs w:val="24"/>
        </w:rPr>
        <w:t>p</w:t>
      </w:r>
      <w:r w:rsidR="00D70E5B">
        <w:rPr>
          <w:rFonts w:ascii="Times New Roman" w:hAnsi="Times New Roman" w:cs="Times New Roman"/>
          <w:noProof/>
          <w:sz w:val="24"/>
          <w:szCs w:val="24"/>
        </w:rPr>
        <w:t>-value</w:t>
      </w:r>
      <w:r w:rsidR="00D70E5B">
        <w:rPr>
          <w:rFonts w:ascii="Times New Roman" w:hAnsi="Times New Roman" w:cs="Times New Roman"/>
          <w:i/>
          <w:noProof/>
          <w:sz w:val="24"/>
          <w:szCs w:val="24"/>
        </w:rPr>
        <w:t xml:space="preserve"> </w:t>
      </w:r>
      <w:r w:rsidR="00D70E5B">
        <w:rPr>
          <w:rFonts w:ascii="Times New Roman" w:hAnsi="Times New Roman" w:cs="Times New Roman"/>
          <w:noProof/>
          <w:sz w:val="24"/>
          <w:szCs w:val="24"/>
        </w:rPr>
        <w:t>distributions (.</w:t>
      </w:r>
      <w:del w:id="37" w:author="Chris Hartgerink" w:date="2015-03-25T10:23:00Z">
        <w:r w:rsidR="00D70E5B" w:rsidDel="001562F8">
          <w:rPr>
            <w:rFonts w:ascii="Times New Roman" w:hAnsi="Times New Roman" w:cs="Times New Roman"/>
            <w:noProof/>
            <w:sz w:val="24"/>
            <w:szCs w:val="24"/>
          </w:rPr>
          <w:delText xml:space="preserve">021 </w:delText>
        </w:r>
      </w:del>
      <w:ins w:id="38" w:author="Chris Hartgerink" w:date="2015-03-25T10:23:00Z">
        <w:r w:rsidR="001562F8">
          <w:rPr>
            <w:rFonts w:ascii="Times New Roman" w:hAnsi="Times New Roman" w:cs="Times New Roman"/>
            <w:noProof/>
            <w:sz w:val="24"/>
            <w:szCs w:val="24"/>
          </w:rPr>
          <w:t xml:space="preserve">029 </w:t>
        </w:r>
      </w:ins>
      <w:r w:rsidR="00D70E5B">
        <w:rPr>
          <w:rFonts w:ascii="Times New Roman" w:hAnsi="Times New Roman" w:cs="Times New Roman"/>
          <w:noProof/>
          <w:sz w:val="24"/>
          <w:szCs w:val="24"/>
        </w:rPr>
        <w:t>and .</w:t>
      </w:r>
      <w:del w:id="39" w:author="Chris Hartgerink" w:date="2015-03-25T10:23:00Z">
        <w:r w:rsidR="00D70E5B" w:rsidDel="001562F8">
          <w:rPr>
            <w:rFonts w:ascii="Times New Roman" w:hAnsi="Times New Roman" w:cs="Times New Roman"/>
            <w:noProof/>
            <w:sz w:val="24"/>
            <w:szCs w:val="24"/>
          </w:rPr>
          <w:delText>31</w:delText>
        </w:r>
      </w:del>
      <w:ins w:id="40" w:author="Chris Hartgerink" w:date="2015-03-25T10:23:00Z">
        <w:r w:rsidR="001562F8">
          <w:rPr>
            <w:rFonts w:ascii="Times New Roman" w:hAnsi="Times New Roman" w:cs="Times New Roman"/>
            <w:noProof/>
            <w:sz w:val="24"/>
            <w:szCs w:val="24"/>
          </w:rPr>
          <w:t>301</w:t>
        </w:r>
      </w:ins>
      <w:r w:rsidR="00D70E5B">
        <w:rPr>
          <w:rFonts w:ascii="Times New Roman" w:hAnsi="Times New Roman" w:cs="Times New Roman"/>
          <w:noProof/>
          <w:sz w:val="24"/>
          <w:szCs w:val="24"/>
        </w:rPr>
        <w:t>) were different from each other (</w:t>
      </w:r>
      <w:r w:rsidR="00D70E5B">
        <w:rPr>
          <w:rFonts w:ascii="Times New Roman" w:hAnsi="Times New Roman" w:cs="Times New Roman"/>
          <w:i/>
          <w:noProof/>
          <w:sz w:val="24"/>
          <w:szCs w:val="24"/>
        </w:rPr>
        <w:t>t</w:t>
      </w:r>
      <w:r w:rsidR="00D70E5B">
        <w:rPr>
          <w:rFonts w:ascii="Times New Roman" w:hAnsi="Times New Roman" w:cs="Times New Roman"/>
          <w:noProof/>
          <w:sz w:val="24"/>
          <w:szCs w:val="24"/>
        </w:rPr>
        <w:t>(</w:t>
      </w:r>
      <w:del w:id="41" w:author="Chris Hartgerink" w:date="2015-03-25T10:23:00Z">
        <w:r w:rsidR="00D70E5B" w:rsidDel="001562F8">
          <w:rPr>
            <w:rFonts w:ascii="Times New Roman" w:hAnsi="Times New Roman" w:cs="Times New Roman"/>
            <w:noProof/>
            <w:sz w:val="24"/>
            <w:szCs w:val="24"/>
          </w:rPr>
          <w:delText>88</w:delText>
        </w:r>
      </w:del>
      <w:ins w:id="42" w:author="Chris Hartgerink" w:date="2015-03-25T10:23:00Z">
        <w:r w:rsidR="001562F8">
          <w:rPr>
            <w:rFonts w:ascii="Times New Roman" w:hAnsi="Times New Roman" w:cs="Times New Roman"/>
            <w:noProof/>
            <w:sz w:val="24"/>
            <w:szCs w:val="24"/>
          </w:rPr>
          <w:t>94</w:t>
        </w:r>
      </w:ins>
      <w:r w:rsidR="00D70E5B">
        <w:rPr>
          <w:rFonts w:ascii="Times New Roman" w:hAnsi="Times New Roman" w:cs="Times New Roman"/>
          <w:noProof/>
          <w:sz w:val="24"/>
          <w:szCs w:val="24"/>
        </w:rPr>
        <w:t>) = -</w:t>
      </w:r>
      <w:del w:id="43" w:author="Chris Hartgerink" w:date="2015-03-25T10:23:00Z">
        <w:r w:rsidR="00D70E5B" w:rsidDel="001562F8">
          <w:rPr>
            <w:rFonts w:ascii="Times New Roman" w:hAnsi="Times New Roman" w:cs="Times New Roman"/>
            <w:noProof/>
            <w:sz w:val="24"/>
            <w:szCs w:val="24"/>
          </w:rPr>
          <w:delText>8.49</w:delText>
        </w:r>
      </w:del>
      <w:ins w:id="44" w:author="Chris Hartgerink" w:date="2015-03-25T10:23:00Z">
        <w:r w:rsidR="001562F8">
          <w:rPr>
            <w:rFonts w:ascii="Times New Roman" w:hAnsi="Times New Roman" w:cs="Times New Roman"/>
            <w:noProof/>
            <w:sz w:val="24"/>
            <w:szCs w:val="24"/>
          </w:rPr>
          <w:t>7.979</w:t>
        </w:r>
      </w:ins>
      <w:r w:rsidR="00D70E5B">
        <w:rPr>
          <w:rFonts w:ascii="Times New Roman" w:hAnsi="Times New Roman" w:cs="Times New Roman"/>
          <w:noProof/>
          <w:sz w:val="24"/>
          <w:szCs w:val="24"/>
        </w:rPr>
        <w:t xml:space="preserve">, </w:t>
      </w:r>
      <w:r w:rsidR="00D70E5B">
        <w:rPr>
          <w:rFonts w:ascii="Times New Roman" w:hAnsi="Times New Roman" w:cs="Times New Roman"/>
          <w:i/>
          <w:noProof/>
          <w:sz w:val="24"/>
          <w:szCs w:val="24"/>
        </w:rPr>
        <w:t>p</w:t>
      </w:r>
      <w:r w:rsidR="00D70E5B">
        <w:rPr>
          <w:rFonts w:ascii="Times New Roman" w:hAnsi="Times New Roman" w:cs="Times New Roman"/>
          <w:noProof/>
          <w:sz w:val="24"/>
          <w:szCs w:val="24"/>
        </w:rPr>
        <w:t xml:space="preserve"> &lt; .001; W = </w:t>
      </w:r>
      <w:del w:id="45" w:author="Chris Hartgerink" w:date="2015-03-25T10:24:00Z">
        <w:r w:rsidR="00D70E5B" w:rsidDel="001562F8">
          <w:rPr>
            <w:rFonts w:ascii="Times New Roman" w:hAnsi="Times New Roman" w:cs="Times New Roman"/>
            <w:noProof/>
            <w:sz w:val="24"/>
            <w:szCs w:val="24"/>
          </w:rPr>
          <w:delText>1875.5</w:delText>
        </w:r>
      </w:del>
      <w:ins w:id="46" w:author="Chris Hartgerink" w:date="2015-03-25T10:24:00Z">
        <w:r w:rsidR="001562F8">
          <w:rPr>
            <w:rFonts w:ascii="Times New Roman" w:hAnsi="Times New Roman" w:cs="Times New Roman"/>
            <w:noProof/>
            <w:sz w:val="24"/>
            <w:szCs w:val="24"/>
          </w:rPr>
          <w:t>2250.5</w:t>
        </w:r>
      </w:ins>
      <w:r w:rsidR="00D70E5B">
        <w:rPr>
          <w:rFonts w:ascii="Times New Roman" w:hAnsi="Times New Roman" w:cs="Times New Roman"/>
          <w:noProof/>
          <w:sz w:val="24"/>
          <w:szCs w:val="24"/>
        </w:rPr>
        <w:t xml:space="preserve">, </w:t>
      </w:r>
      <w:r w:rsidR="00D70E5B">
        <w:rPr>
          <w:rFonts w:ascii="Times New Roman" w:hAnsi="Times New Roman" w:cs="Times New Roman"/>
          <w:i/>
          <w:noProof/>
          <w:sz w:val="24"/>
          <w:szCs w:val="24"/>
        </w:rPr>
        <w:t>p</w:t>
      </w:r>
      <w:r w:rsidR="00D70E5B">
        <w:rPr>
          <w:rFonts w:ascii="Times New Roman" w:hAnsi="Times New Roman" w:cs="Times New Roman"/>
          <w:noProof/>
          <w:sz w:val="24"/>
          <w:szCs w:val="24"/>
        </w:rPr>
        <w:t xml:space="preserve"> &lt; .001)</w:t>
      </w:r>
      <w:r w:rsidR="00FA04AB">
        <w:rPr>
          <w:rFonts w:ascii="Times New Roman" w:hAnsi="Times New Roman" w:cs="Times New Roman"/>
          <w:noProof/>
          <w:sz w:val="24"/>
          <w:szCs w:val="24"/>
        </w:rPr>
        <w:t>.</w:t>
      </w:r>
    </w:p>
    <w:p w14:paraId="4ADF3348" w14:textId="4F779EEB" w:rsidR="00D70E5B" w:rsidRDefault="00D70E5B" w:rsidP="00D70E5B">
      <w:pPr>
        <w:spacing w:before="120" w:after="0"/>
        <w:rPr>
          <w:rFonts w:ascii="Times New Roman" w:hAnsi="Times New Roman" w:cs="Times New Roman"/>
          <w:sz w:val="24"/>
          <w:szCs w:val="24"/>
        </w:rPr>
      </w:pPr>
    </w:p>
    <w:p w14:paraId="6FBF3F39" w14:textId="77777777" w:rsidR="00D70E5B" w:rsidRDefault="00D70E5B" w:rsidP="00D70E5B">
      <w:pPr>
        <w:spacing w:before="120" w:after="0"/>
        <w:rPr>
          <w:rFonts w:ascii="Times New Roman" w:hAnsi="Times New Roman" w:cs="Times New Roman"/>
          <w:sz w:val="24"/>
          <w:szCs w:val="24"/>
        </w:rPr>
      </w:pPr>
    </w:p>
    <w:p w14:paraId="26B80499" w14:textId="1AA2F33E" w:rsidR="00834AC0" w:rsidRDefault="00834AC0" w:rsidP="00834AC0">
      <w:pPr>
        <w:spacing w:before="120" w:after="0"/>
        <w:rPr>
          <w:rFonts w:ascii="Times New Roman" w:hAnsi="Times New Roman" w:cs="Times New Roman"/>
          <w:sz w:val="24"/>
          <w:szCs w:val="24"/>
        </w:rPr>
      </w:pPr>
    </w:p>
    <w:p w14:paraId="2731310E" w14:textId="43DB890F" w:rsidR="00C2521E" w:rsidRDefault="00C2521E" w:rsidP="00834AC0">
      <w:pPr>
        <w:spacing w:before="120" w:after="0"/>
        <w:rPr>
          <w:rFonts w:ascii="Times New Roman" w:hAnsi="Times New Roman" w:cs="Times New Roman"/>
          <w:sz w:val="24"/>
          <w:szCs w:val="24"/>
        </w:rPr>
      </w:pPr>
      <w:del w:id="47" w:author="Chris Hartgerink" w:date="2015-03-25T10:25:00Z">
        <w:r w:rsidDel="001562F8">
          <w:rPr>
            <w:rFonts w:ascii="Times New Roman" w:hAnsi="Times New Roman" w:cs="Times New Roman"/>
            <w:noProof/>
            <w:sz w:val="24"/>
            <w:szCs w:val="24"/>
          </w:rPr>
          <w:lastRenderedPageBreak/>
          <w:drawing>
            <wp:inline distT="0" distB="0" distL="0" distR="0" wp14:anchorId="4CD27EB8" wp14:editId="5825CFE7">
              <wp:extent cx="4572000" cy="4572000"/>
              <wp:effectExtent l="0" t="0" r="0" b="0"/>
              <wp:docPr id="3" name="Picture 3" descr="C:\Users\chjh\Dropbox\projects\2014rpp\pValCD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jh\Dropbox\projects\2014rpp\pValCDF.tif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del>
      <w:ins w:id="48" w:author="Chris Hartgerink" w:date="2015-03-25T10:25:00Z">
        <w:r w:rsidR="001562F8">
          <w:rPr>
            <w:rFonts w:ascii="Times New Roman" w:hAnsi="Times New Roman" w:cs="Times New Roman"/>
            <w:noProof/>
            <w:sz w:val="24"/>
            <w:szCs w:val="24"/>
          </w:rPr>
          <w:lastRenderedPageBreak/>
          <w:drawing>
            <wp:inline distT="0" distB="0" distL="0" distR="0" wp14:anchorId="2734DB14" wp14:editId="2A2388F8">
              <wp:extent cx="5943600" cy="5943600"/>
              <wp:effectExtent l="0" t="0" r="0" b="0"/>
              <wp:docPr id="1" name="Picture 1" descr="C:\Users\chjh\Dropbox\projects\2014rpp\master\Fig1CD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jh\Dropbox\projects\2014rpp\master\Fig1CDF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1562F8">
          <w:rPr>
            <w:rFonts w:ascii="Times New Roman" w:hAnsi="Times New Roman" w:cs="Times New Roman"/>
            <w:noProof/>
            <w:sz w:val="24"/>
            <w:szCs w:val="24"/>
          </w:rPr>
          <w:lastRenderedPageBreak/>
          <w:drawing>
            <wp:inline distT="0" distB="0" distL="0" distR="0" wp14:anchorId="0890B67F" wp14:editId="112B1421">
              <wp:extent cx="5943600" cy="5943600"/>
              <wp:effectExtent l="0" t="0" r="0" b="0"/>
              <wp:docPr id="2" name="Picture 2" descr="C:\Users\chjh\Dropbox\projects\2014rpp\master\Fig1PD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jh\Dropbox\projects\2014rpp\master\Fig1PDF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ins>
    </w:p>
    <w:p w14:paraId="4EDA5618" w14:textId="050E6F6D" w:rsidR="00834AC0" w:rsidRPr="00C2521E" w:rsidRDefault="00C2521E" w:rsidP="008E14D4">
      <w:pPr>
        <w:spacing w:before="120" w:after="0"/>
        <w:rPr>
          <w:rFonts w:ascii="Times New Roman" w:hAnsi="Times New Roman" w:cs="Times New Roman"/>
          <w:sz w:val="24"/>
          <w:szCs w:val="24"/>
        </w:rPr>
      </w:pPr>
      <w:r>
        <w:rPr>
          <w:rFonts w:ascii="Times New Roman" w:hAnsi="Times New Roman" w:cs="Times New Roman"/>
          <w:sz w:val="24"/>
          <w:szCs w:val="24"/>
        </w:rPr>
        <w:t xml:space="preserve">Figure 1: Cumulative </w:t>
      </w:r>
      <w:r>
        <w:rPr>
          <w:rFonts w:ascii="Times New Roman" w:hAnsi="Times New Roman" w:cs="Times New Roman"/>
          <w:i/>
          <w:sz w:val="24"/>
          <w:szCs w:val="24"/>
        </w:rPr>
        <w:t>p</w:t>
      </w:r>
      <w:r>
        <w:rPr>
          <w:rFonts w:ascii="Times New Roman" w:hAnsi="Times New Roman" w:cs="Times New Roman"/>
          <w:sz w:val="24"/>
          <w:szCs w:val="24"/>
        </w:rPr>
        <w:t>-value distributions of original and replication studies.</w:t>
      </w:r>
    </w:p>
    <w:p w14:paraId="32C1B9E7" w14:textId="77777777" w:rsidR="00C2521E" w:rsidRDefault="00C2521E" w:rsidP="008E14D4">
      <w:pPr>
        <w:spacing w:before="120" w:after="0"/>
        <w:rPr>
          <w:rFonts w:ascii="Times New Roman" w:hAnsi="Times New Roman" w:cs="Times New Roman"/>
          <w:sz w:val="24"/>
          <w:szCs w:val="24"/>
        </w:rPr>
      </w:pPr>
    </w:p>
    <w:p w14:paraId="6B320F9C" w14:textId="77777777" w:rsidR="00D23761" w:rsidRDefault="00D23761" w:rsidP="008E14D4">
      <w:pPr>
        <w:spacing w:before="120" w:after="0"/>
        <w:rPr>
          <w:rFonts w:ascii="Times New Roman" w:hAnsi="Times New Roman" w:cs="Times New Roman"/>
          <w:sz w:val="24"/>
          <w:szCs w:val="24"/>
        </w:rPr>
      </w:pPr>
    </w:p>
    <w:p w14:paraId="15EBD1F2" w14:textId="77777777" w:rsidR="00D23761" w:rsidRDefault="00D23761" w:rsidP="00D23761">
      <w:pPr>
        <w:spacing w:before="120" w:after="0"/>
        <w:rPr>
          <w:rFonts w:ascii="Times New Roman" w:hAnsi="Times New Roman" w:cs="Times New Roman"/>
          <w:color w:val="000000" w:themeColor="text1"/>
          <w:sz w:val="24"/>
          <w:szCs w:val="24"/>
        </w:rPr>
      </w:pPr>
    </w:p>
    <w:p w14:paraId="12E1F2A1" w14:textId="77777777" w:rsidR="00D23761" w:rsidRPr="00B37117" w:rsidRDefault="00D23761" w:rsidP="00D23761">
      <w:pPr>
        <w:spacing w:before="120" w:after="0" w:line="240" w:lineRule="auto"/>
        <w:rPr>
          <w:rFonts w:ascii="Times New Roman" w:hAnsi="Times New Roman" w:cs="Times New Roman"/>
          <w:color w:val="000000" w:themeColor="text1"/>
          <w:sz w:val="24"/>
          <w:szCs w:val="24"/>
        </w:rPr>
      </w:pPr>
    </w:p>
    <w:p w14:paraId="0125C96F" w14:textId="5365ECCF" w:rsidR="00D23761" w:rsidRDefault="00D23761" w:rsidP="00D23761">
      <w:pPr>
        <w:spacing w:after="0" w:line="240" w:lineRule="auto"/>
        <w:rPr>
          <w:rFonts w:ascii="Times New Roman" w:hAnsi="Times New Roman" w:cs="Times New Roman"/>
          <w:color w:val="000000" w:themeColor="text1"/>
          <w:sz w:val="24"/>
          <w:szCs w:val="24"/>
        </w:rPr>
      </w:pPr>
      <w:del w:id="49" w:author="Chris Hartgerink" w:date="2015-03-25T10:28:00Z">
        <w:r w:rsidDel="001562F8">
          <w:rPr>
            <w:rFonts w:ascii="Times New Roman" w:hAnsi="Times New Roman" w:cs="Times New Roman"/>
            <w:noProof/>
            <w:color w:val="000000" w:themeColor="text1"/>
            <w:sz w:val="24"/>
            <w:szCs w:val="24"/>
          </w:rPr>
          <w:lastRenderedPageBreak/>
          <w:drawing>
            <wp:inline distT="0" distB="0" distL="0" distR="0" wp14:anchorId="7783E3F2" wp14:editId="083A9ABE">
              <wp:extent cx="5943600" cy="4246867"/>
              <wp:effectExtent l="0" t="0" r="0" b="1905"/>
              <wp:docPr id="6" name="Picture 6" descr="C:\Users\chjh\Dropbox\projects\2014rpp\effectSiz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jh\Dropbox\projects\2014rpp\effectSizes.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46867"/>
                      </a:xfrm>
                      <a:prstGeom prst="rect">
                        <a:avLst/>
                      </a:prstGeom>
                      <a:noFill/>
                      <a:ln>
                        <a:noFill/>
                      </a:ln>
                    </pic:spPr>
                  </pic:pic>
                </a:graphicData>
              </a:graphic>
            </wp:inline>
          </w:drawing>
        </w:r>
      </w:del>
      <w:ins w:id="50" w:author="Chris Hartgerink" w:date="2015-03-25T10:28:00Z">
        <w:r w:rsidR="001562F8">
          <w:rPr>
            <w:rFonts w:ascii="Times New Roman" w:hAnsi="Times New Roman" w:cs="Times New Roman"/>
            <w:noProof/>
            <w:color w:val="000000" w:themeColor="text1"/>
            <w:sz w:val="24"/>
            <w:szCs w:val="24"/>
          </w:rPr>
          <w:lastRenderedPageBreak/>
          <w:drawing>
            <wp:inline distT="0" distB="0" distL="0" distR="0" wp14:anchorId="431A3A6C" wp14:editId="48251CB4">
              <wp:extent cx="5943600" cy="4455160"/>
              <wp:effectExtent l="0" t="0" r="0" b="2540"/>
              <wp:docPr id="11" name="Picture 11" descr="C:\Users\chjh\Dropbox\projects\2014rpp\master\effec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jh\Dropbox\projects\2014rpp\master\effecthi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ins>
    </w:p>
    <w:p w14:paraId="21AD4A9E" w14:textId="77777777" w:rsidR="00D23761" w:rsidRPr="00715089" w:rsidRDefault="00D23761" w:rsidP="00D23761">
      <w:pPr>
        <w:spacing w:after="0" w:line="240" w:lineRule="auto"/>
        <w:rPr>
          <w:rFonts w:ascii="Times New Roman" w:hAnsi="Times New Roman" w:cs="Times New Roman"/>
          <w:color w:val="000000" w:themeColor="text1"/>
          <w:sz w:val="24"/>
          <w:szCs w:val="24"/>
        </w:rPr>
      </w:pPr>
    </w:p>
    <w:p w14:paraId="10145815" w14:textId="77777777" w:rsidR="00D23761" w:rsidRDefault="00D23761" w:rsidP="00D23761">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 Distributions (left) and cumulative distribution functions of effect sizes of original and replication studies.</w:t>
      </w:r>
    </w:p>
    <w:p w14:paraId="7F3E5911" w14:textId="77777777" w:rsidR="00D23761" w:rsidRDefault="00D23761" w:rsidP="00D23761">
      <w:pPr>
        <w:spacing w:before="120" w:after="0"/>
        <w:rPr>
          <w:rFonts w:ascii="Times New Roman" w:hAnsi="Times New Roman" w:cs="Times New Roman"/>
          <w:i/>
          <w:noProof/>
          <w:sz w:val="24"/>
          <w:szCs w:val="24"/>
        </w:rPr>
      </w:pPr>
    </w:p>
    <w:p w14:paraId="2EEDC5BF" w14:textId="6E348E9B" w:rsidR="00D23761" w:rsidRPr="002C0B0A" w:rsidRDefault="00FA04AB" w:rsidP="00D23761">
      <w:pPr>
        <w:spacing w:before="120" w:after="0"/>
        <w:rPr>
          <w:rFonts w:ascii="Times New Roman" w:hAnsi="Times New Roman" w:cs="Times New Roman"/>
          <w:color w:val="000000" w:themeColor="text1"/>
          <w:sz w:val="24"/>
          <w:szCs w:val="24"/>
        </w:rPr>
      </w:pPr>
      <w:r>
        <w:rPr>
          <w:rFonts w:ascii="Times New Roman" w:hAnsi="Times New Roman" w:cs="Times New Roman"/>
          <w:i/>
          <w:noProof/>
          <w:sz w:val="24"/>
          <w:szCs w:val="24"/>
        </w:rPr>
        <w:t>Effect sizes</w:t>
      </w:r>
      <w:r w:rsidR="00060658">
        <w:rPr>
          <w:rFonts w:ascii="Times New Roman" w:hAnsi="Times New Roman" w:cs="Times New Roman"/>
          <w:i/>
          <w:noProof/>
          <w:sz w:val="24"/>
          <w:szCs w:val="24"/>
        </w:rPr>
        <w:t xml:space="preserve"> </w:t>
      </w:r>
      <w:r w:rsidR="00060658">
        <w:rPr>
          <w:rFonts w:ascii="Times New Roman" w:hAnsi="Times New Roman" w:cs="Times New Roman"/>
          <w:i/>
          <w:sz w:val="24"/>
          <w:szCs w:val="24"/>
        </w:rPr>
        <w:t>(see [A4] for details)</w:t>
      </w:r>
      <w:r>
        <w:rPr>
          <w:rFonts w:ascii="Times New Roman" w:hAnsi="Times New Roman" w:cs="Times New Roman"/>
          <w:noProof/>
          <w:sz w:val="24"/>
          <w:szCs w:val="24"/>
        </w:rPr>
        <w:t>.</w:t>
      </w:r>
      <w:r w:rsidR="00D23761">
        <w:rPr>
          <w:rFonts w:ascii="Times New Roman" w:hAnsi="Times New Roman" w:cs="Times New Roman"/>
          <w:noProof/>
          <w:sz w:val="24"/>
          <w:szCs w:val="24"/>
        </w:rPr>
        <w:t xml:space="preserve"> </w:t>
      </w:r>
      <w:r w:rsidR="00B37117">
        <w:rPr>
          <w:rFonts w:ascii="Times New Roman" w:hAnsi="Times New Roman" w:cs="Times New Roman"/>
          <w:color w:val="000000" w:themeColor="text1"/>
          <w:sz w:val="24"/>
          <w:szCs w:val="24"/>
        </w:rPr>
        <w:t>Figure 2</w:t>
      </w:r>
      <w:r w:rsidR="0067495C">
        <w:rPr>
          <w:rFonts w:ascii="Times New Roman" w:hAnsi="Times New Roman" w:cs="Times New Roman"/>
          <w:color w:val="000000" w:themeColor="text1"/>
          <w:sz w:val="24"/>
          <w:szCs w:val="24"/>
        </w:rPr>
        <w:t xml:space="preserve"> (left)</w:t>
      </w:r>
      <w:r w:rsidR="00B37117">
        <w:rPr>
          <w:rFonts w:ascii="Times New Roman" w:hAnsi="Times New Roman" w:cs="Times New Roman"/>
          <w:color w:val="000000" w:themeColor="text1"/>
          <w:sz w:val="24"/>
          <w:szCs w:val="24"/>
        </w:rPr>
        <w:t xml:space="preserve"> shows the distribution of </w:t>
      </w:r>
      <w:r w:rsidR="0067495C">
        <w:rPr>
          <w:rFonts w:ascii="Times New Roman" w:hAnsi="Times New Roman" w:cs="Times New Roman"/>
          <w:color w:val="000000" w:themeColor="text1"/>
          <w:sz w:val="24"/>
          <w:szCs w:val="24"/>
        </w:rPr>
        <w:t>effect sizes (correlations) of original and replication studies, and the corresponding cumulative distribution functions (righ</w:t>
      </w:r>
      <w:r w:rsidR="002C0B0A">
        <w:rPr>
          <w:rFonts w:ascii="Times New Roman" w:hAnsi="Times New Roman" w:cs="Times New Roman"/>
          <w:color w:val="000000" w:themeColor="text1"/>
          <w:sz w:val="24"/>
          <w:szCs w:val="24"/>
        </w:rPr>
        <w:t>t). The mean effect sizes of both distributions (</w:t>
      </w:r>
      <w:r w:rsidR="002C0B0A">
        <w:rPr>
          <w:rFonts w:ascii="Times New Roman" w:hAnsi="Times New Roman" w:cs="Times New Roman"/>
          <w:i/>
          <w:color w:val="000000" w:themeColor="text1"/>
          <w:sz w:val="24"/>
          <w:szCs w:val="24"/>
        </w:rPr>
        <w:t>M</w:t>
      </w:r>
      <w:r w:rsidR="002C0B0A">
        <w:rPr>
          <w:rFonts w:ascii="Times New Roman" w:hAnsi="Times New Roman" w:cs="Times New Roman"/>
          <w:color w:val="000000" w:themeColor="text1"/>
          <w:sz w:val="24"/>
          <w:szCs w:val="24"/>
        </w:rPr>
        <w:t xml:space="preserve"> = .</w:t>
      </w:r>
      <w:del w:id="51" w:author="Chris Hartgerink" w:date="2015-03-25T10:29:00Z">
        <w:r w:rsidR="002C0B0A" w:rsidDel="004A4EAB">
          <w:rPr>
            <w:rFonts w:ascii="Times New Roman" w:hAnsi="Times New Roman" w:cs="Times New Roman"/>
            <w:color w:val="000000" w:themeColor="text1"/>
            <w:sz w:val="24"/>
            <w:szCs w:val="24"/>
          </w:rPr>
          <w:delText xml:space="preserve">44 </w:delText>
        </w:r>
      </w:del>
      <w:ins w:id="52" w:author="Chris Hartgerink" w:date="2015-03-25T10:29:00Z">
        <w:r w:rsidR="004A4EAB">
          <w:rPr>
            <w:rFonts w:ascii="Times New Roman" w:hAnsi="Times New Roman" w:cs="Times New Roman"/>
            <w:color w:val="000000" w:themeColor="text1"/>
            <w:sz w:val="24"/>
            <w:szCs w:val="24"/>
          </w:rPr>
          <w:t>39</w:t>
        </w:r>
      </w:ins>
      <w:ins w:id="53" w:author="Chris Hartgerink" w:date="2015-03-25T10:30:00Z">
        <w:r w:rsidR="004A4EAB">
          <w:rPr>
            <w:rFonts w:ascii="Times New Roman" w:hAnsi="Times New Roman" w:cs="Times New Roman"/>
            <w:color w:val="000000" w:themeColor="text1"/>
            <w:sz w:val="24"/>
            <w:szCs w:val="24"/>
          </w:rPr>
          <w:t>2</w:t>
        </w:r>
      </w:ins>
      <w:ins w:id="54" w:author="Chris Hartgerink" w:date="2015-03-25T10:29:00Z">
        <w:r w:rsidR="004A4EAB">
          <w:rPr>
            <w:rFonts w:ascii="Times New Roman" w:hAnsi="Times New Roman" w:cs="Times New Roman"/>
            <w:color w:val="000000" w:themeColor="text1"/>
            <w:sz w:val="24"/>
            <w:szCs w:val="24"/>
          </w:rPr>
          <w:t xml:space="preserve"> </w:t>
        </w:r>
      </w:ins>
      <w:r w:rsidR="002C0B0A">
        <w:rPr>
          <w:rFonts w:ascii="Times New Roman" w:hAnsi="Times New Roman" w:cs="Times New Roman"/>
          <w:color w:val="000000" w:themeColor="text1"/>
          <w:sz w:val="24"/>
          <w:szCs w:val="24"/>
        </w:rPr>
        <w:t>[</w:t>
      </w:r>
      <w:r w:rsidR="002C0B0A">
        <w:rPr>
          <w:rFonts w:ascii="Times New Roman" w:hAnsi="Times New Roman" w:cs="Times New Roman"/>
          <w:i/>
          <w:color w:val="000000" w:themeColor="text1"/>
          <w:sz w:val="24"/>
          <w:szCs w:val="24"/>
        </w:rPr>
        <w:t>SD</w:t>
      </w:r>
      <w:r w:rsidR="002C0B0A">
        <w:rPr>
          <w:rFonts w:ascii="Times New Roman" w:hAnsi="Times New Roman" w:cs="Times New Roman"/>
          <w:color w:val="000000" w:themeColor="text1"/>
          <w:sz w:val="24"/>
          <w:szCs w:val="24"/>
        </w:rPr>
        <w:t xml:space="preserve"> = .</w:t>
      </w:r>
      <w:del w:id="55" w:author="Chris Hartgerink" w:date="2015-03-25T10:30:00Z">
        <w:r w:rsidR="002C0B0A" w:rsidDel="004A4EAB">
          <w:rPr>
            <w:rFonts w:ascii="Times New Roman" w:hAnsi="Times New Roman" w:cs="Times New Roman"/>
            <w:color w:val="000000" w:themeColor="text1"/>
            <w:sz w:val="24"/>
            <w:szCs w:val="24"/>
          </w:rPr>
          <w:delText>19</w:delText>
        </w:r>
      </w:del>
      <w:ins w:id="56" w:author="Chris Hartgerink" w:date="2015-03-25T10:30:00Z">
        <w:r w:rsidR="004A4EAB">
          <w:rPr>
            <w:rFonts w:ascii="Times New Roman" w:hAnsi="Times New Roman" w:cs="Times New Roman"/>
            <w:color w:val="000000" w:themeColor="text1"/>
            <w:sz w:val="24"/>
            <w:szCs w:val="24"/>
          </w:rPr>
          <w:t>193</w:t>
        </w:r>
      </w:ins>
      <w:r w:rsidR="002C0B0A">
        <w:rPr>
          <w:rFonts w:ascii="Times New Roman" w:hAnsi="Times New Roman" w:cs="Times New Roman"/>
          <w:color w:val="000000" w:themeColor="text1"/>
          <w:sz w:val="24"/>
          <w:szCs w:val="24"/>
        </w:rPr>
        <w:t xml:space="preserve">]; </w:t>
      </w:r>
      <w:r w:rsidR="002C0B0A">
        <w:rPr>
          <w:rFonts w:ascii="Times New Roman" w:hAnsi="Times New Roman" w:cs="Times New Roman"/>
          <w:i/>
          <w:color w:val="000000" w:themeColor="text1"/>
          <w:sz w:val="24"/>
          <w:szCs w:val="24"/>
        </w:rPr>
        <w:t>M</w:t>
      </w:r>
      <w:r w:rsidR="002C0B0A">
        <w:rPr>
          <w:rFonts w:ascii="Times New Roman" w:hAnsi="Times New Roman" w:cs="Times New Roman"/>
          <w:color w:val="000000" w:themeColor="text1"/>
          <w:sz w:val="24"/>
          <w:szCs w:val="24"/>
        </w:rPr>
        <w:t xml:space="preserve"> = .</w:t>
      </w:r>
      <w:del w:id="57" w:author="Chris Hartgerink" w:date="2015-03-25T10:30:00Z">
        <w:r w:rsidR="002C0B0A" w:rsidDel="004A4EAB">
          <w:rPr>
            <w:rFonts w:ascii="Times New Roman" w:hAnsi="Times New Roman" w:cs="Times New Roman"/>
            <w:color w:val="000000" w:themeColor="text1"/>
            <w:sz w:val="24"/>
            <w:szCs w:val="24"/>
          </w:rPr>
          <w:delText xml:space="preserve">23 </w:delText>
        </w:r>
      </w:del>
      <w:ins w:id="58" w:author="Chris Hartgerink" w:date="2015-03-25T10:30:00Z">
        <w:r w:rsidR="004A4EAB">
          <w:rPr>
            <w:rFonts w:ascii="Times New Roman" w:hAnsi="Times New Roman" w:cs="Times New Roman"/>
            <w:color w:val="000000" w:themeColor="text1"/>
            <w:sz w:val="24"/>
            <w:szCs w:val="24"/>
          </w:rPr>
          <w:t xml:space="preserve">209 </w:t>
        </w:r>
      </w:ins>
      <w:r w:rsidR="002C0B0A">
        <w:rPr>
          <w:rFonts w:ascii="Times New Roman" w:hAnsi="Times New Roman" w:cs="Times New Roman"/>
          <w:color w:val="000000" w:themeColor="text1"/>
          <w:sz w:val="24"/>
          <w:szCs w:val="24"/>
        </w:rPr>
        <w:t>[</w:t>
      </w:r>
      <w:r w:rsidR="002C0B0A">
        <w:rPr>
          <w:rFonts w:ascii="Times New Roman" w:hAnsi="Times New Roman" w:cs="Times New Roman"/>
          <w:i/>
          <w:color w:val="000000" w:themeColor="text1"/>
          <w:sz w:val="24"/>
          <w:szCs w:val="24"/>
        </w:rPr>
        <w:t>SD</w:t>
      </w:r>
      <w:r w:rsidR="002C0B0A">
        <w:rPr>
          <w:rFonts w:ascii="Times New Roman" w:hAnsi="Times New Roman" w:cs="Times New Roman"/>
          <w:color w:val="000000" w:themeColor="text1"/>
          <w:sz w:val="24"/>
          <w:szCs w:val="24"/>
        </w:rPr>
        <w:t xml:space="preserve"> =</w:t>
      </w:r>
      <w:del w:id="59" w:author="Chris Hartgerink" w:date="2015-03-25T10:30:00Z">
        <w:r w:rsidR="002C0B0A" w:rsidDel="004A4EAB">
          <w:rPr>
            <w:rFonts w:ascii="Times New Roman" w:hAnsi="Times New Roman" w:cs="Times New Roman"/>
            <w:color w:val="000000" w:themeColor="text1"/>
            <w:sz w:val="24"/>
            <w:szCs w:val="24"/>
          </w:rPr>
          <w:delText xml:space="preserve"> </w:delText>
        </w:r>
      </w:del>
      <w:r w:rsidR="002C0B0A">
        <w:rPr>
          <w:rFonts w:ascii="Times New Roman" w:hAnsi="Times New Roman" w:cs="Times New Roman"/>
          <w:color w:val="000000" w:themeColor="text1"/>
          <w:sz w:val="24"/>
          <w:szCs w:val="24"/>
        </w:rPr>
        <w:t>.</w:t>
      </w:r>
      <w:del w:id="60" w:author="Chris Hartgerink" w:date="2015-03-25T10:30:00Z">
        <w:r w:rsidR="002C0B0A" w:rsidDel="004A4EAB">
          <w:rPr>
            <w:rFonts w:ascii="Times New Roman" w:hAnsi="Times New Roman" w:cs="Times New Roman"/>
            <w:color w:val="000000" w:themeColor="text1"/>
            <w:sz w:val="24"/>
            <w:szCs w:val="24"/>
          </w:rPr>
          <w:delText>24</w:delText>
        </w:r>
      </w:del>
      <w:ins w:id="61" w:author="Chris Hartgerink" w:date="2015-03-25T10:30:00Z">
        <w:r w:rsidR="004A4EAB">
          <w:rPr>
            <w:rFonts w:ascii="Times New Roman" w:hAnsi="Times New Roman" w:cs="Times New Roman"/>
            <w:color w:val="000000" w:themeColor="text1"/>
            <w:sz w:val="24"/>
            <w:szCs w:val="24"/>
          </w:rPr>
          <w:t>244</w:t>
        </w:r>
      </w:ins>
      <w:r w:rsidR="002C0B0A">
        <w:rPr>
          <w:rFonts w:ascii="Times New Roman" w:hAnsi="Times New Roman" w:cs="Times New Roman"/>
          <w:color w:val="000000" w:themeColor="text1"/>
          <w:sz w:val="24"/>
          <w:szCs w:val="24"/>
        </w:rPr>
        <w:t>]) were different from each other (</w:t>
      </w:r>
      <w:r w:rsidR="002C0B0A">
        <w:rPr>
          <w:rFonts w:ascii="Times New Roman" w:hAnsi="Times New Roman" w:cs="Times New Roman"/>
          <w:i/>
          <w:color w:val="000000" w:themeColor="text1"/>
          <w:sz w:val="24"/>
          <w:szCs w:val="24"/>
        </w:rPr>
        <w:t>t</w:t>
      </w:r>
      <w:r w:rsidR="002C0B0A">
        <w:rPr>
          <w:rFonts w:ascii="Times New Roman" w:hAnsi="Times New Roman" w:cs="Times New Roman"/>
          <w:color w:val="000000" w:themeColor="text1"/>
          <w:sz w:val="24"/>
          <w:szCs w:val="24"/>
        </w:rPr>
        <w:t>(</w:t>
      </w:r>
      <w:del w:id="62" w:author="Chris Hartgerink" w:date="2015-03-25T10:29:00Z">
        <w:r w:rsidR="002C0B0A" w:rsidDel="004A4EAB">
          <w:rPr>
            <w:rFonts w:ascii="Times New Roman" w:hAnsi="Times New Roman" w:cs="Times New Roman"/>
            <w:color w:val="000000" w:themeColor="text1"/>
            <w:sz w:val="24"/>
            <w:szCs w:val="24"/>
          </w:rPr>
          <w:delText>81</w:delText>
        </w:r>
      </w:del>
      <w:ins w:id="63" w:author="Chris Hartgerink" w:date="2015-03-25T10:29:00Z">
        <w:r w:rsidR="004A4EAB">
          <w:rPr>
            <w:rFonts w:ascii="Times New Roman" w:hAnsi="Times New Roman" w:cs="Times New Roman"/>
            <w:color w:val="000000" w:themeColor="text1"/>
            <w:sz w:val="24"/>
            <w:szCs w:val="24"/>
          </w:rPr>
          <w:t>93</w:t>
        </w:r>
      </w:ins>
      <w:r w:rsidR="002C0B0A">
        <w:rPr>
          <w:rFonts w:ascii="Times New Roman" w:hAnsi="Times New Roman" w:cs="Times New Roman"/>
          <w:color w:val="000000" w:themeColor="text1"/>
          <w:sz w:val="24"/>
          <w:szCs w:val="24"/>
        </w:rPr>
        <w:t xml:space="preserve">) = </w:t>
      </w:r>
      <w:del w:id="64" w:author="Chris Hartgerink" w:date="2015-03-25T10:29:00Z">
        <w:r w:rsidR="002C0B0A" w:rsidDel="004A4EAB">
          <w:rPr>
            <w:rFonts w:ascii="Times New Roman" w:hAnsi="Times New Roman" w:cs="Times New Roman"/>
            <w:color w:val="000000" w:themeColor="text1"/>
            <w:sz w:val="24"/>
            <w:szCs w:val="24"/>
          </w:rPr>
          <w:delText>10.73</w:delText>
        </w:r>
      </w:del>
      <w:ins w:id="65" w:author="Chris Hartgerink" w:date="2015-03-25T10:29:00Z">
        <w:r w:rsidR="004A4EAB">
          <w:rPr>
            <w:rFonts w:ascii="Times New Roman" w:hAnsi="Times New Roman" w:cs="Times New Roman"/>
            <w:color w:val="000000" w:themeColor="text1"/>
            <w:sz w:val="24"/>
            <w:szCs w:val="24"/>
          </w:rPr>
          <w:t>9.3625</w:t>
        </w:r>
      </w:ins>
      <w:r w:rsidR="002C0B0A">
        <w:rPr>
          <w:rFonts w:ascii="Times New Roman" w:hAnsi="Times New Roman" w:cs="Times New Roman"/>
          <w:color w:val="000000" w:themeColor="text1"/>
          <w:sz w:val="24"/>
          <w:szCs w:val="24"/>
        </w:rPr>
        <w:t xml:space="preserve">, </w:t>
      </w:r>
      <w:r w:rsidR="002C0B0A">
        <w:rPr>
          <w:rFonts w:ascii="Times New Roman" w:hAnsi="Times New Roman" w:cs="Times New Roman"/>
          <w:i/>
          <w:color w:val="000000" w:themeColor="text1"/>
          <w:sz w:val="24"/>
          <w:szCs w:val="24"/>
        </w:rPr>
        <w:t>p</w:t>
      </w:r>
      <w:r w:rsidR="002C0B0A">
        <w:rPr>
          <w:rFonts w:ascii="Times New Roman" w:hAnsi="Times New Roman" w:cs="Times New Roman"/>
          <w:color w:val="000000" w:themeColor="text1"/>
          <w:sz w:val="24"/>
          <w:szCs w:val="24"/>
        </w:rPr>
        <w:t xml:space="preserve"> &lt; .001; </w:t>
      </w:r>
      <w:r w:rsidR="002C0B0A">
        <w:rPr>
          <w:rFonts w:ascii="Times New Roman" w:hAnsi="Times New Roman" w:cs="Times New Roman"/>
          <w:i/>
          <w:color w:val="000000" w:themeColor="text1"/>
          <w:sz w:val="24"/>
          <w:szCs w:val="24"/>
        </w:rPr>
        <w:t>W</w:t>
      </w:r>
      <w:r w:rsidR="002C0B0A">
        <w:rPr>
          <w:rFonts w:ascii="Times New Roman" w:hAnsi="Times New Roman" w:cs="Times New Roman"/>
          <w:color w:val="000000" w:themeColor="text1"/>
          <w:sz w:val="24"/>
          <w:szCs w:val="24"/>
        </w:rPr>
        <w:t xml:space="preserve"> = </w:t>
      </w:r>
      <w:del w:id="66" w:author="Chris Hartgerink" w:date="2015-03-25T10:29:00Z">
        <w:r w:rsidR="002C0B0A" w:rsidDel="004A4EAB">
          <w:rPr>
            <w:rFonts w:ascii="Times New Roman" w:hAnsi="Times New Roman" w:cs="Times New Roman"/>
            <w:color w:val="000000" w:themeColor="text1"/>
            <w:sz w:val="24"/>
            <w:szCs w:val="24"/>
          </w:rPr>
          <w:delText>5254</w:delText>
        </w:r>
      </w:del>
      <w:ins w:id="67" w:author="Chris Hartgerink" w:date="2015-03-25T10:29:00Z">
        <w:r w:rsidR="004A4EAB">
          <w:rPr>
            <w:rFonts w:ascii="Times New Roman" w:hAnsi="Times New Roman" w:cs="Times New Roman"/>
            <w:color w:val="000000" w:themeColor="text1"/>
            <w:sz w:val="24"/>
            <w:szCs w:val="24"/>
          </w:rPr>
          <w:t>6633</w:t>
        </w:r>
      </w:ins>
      <w:r w:rsidR="002C0B0A">
        <w:rPr>
          <w:rFonts w:ascii="Times New Roman" w:hAnsi="Times New Roman" w:cs="Times New Roman"/>
          <w:color w:val="000000" w:themeColor="text1"/>
          <w:sz w:val="24"/>
          <w:szCs w:val="24"/>
        </w:rPr>
        <w:t xml:space="preserve">, </w:t>
      </w:r>
      <w:r w:rsidR="002C0B0A">
        <w:rPr>
          <w:rFonts w:ascii="Times New Roman" w:hAnsi="Times New Roman" w:cs="Times New Roman"/>
          <w:i/>
          <w:color w:val="000000" w:themeColor="text1"/>
          <w:sz w:val="24"/>
          <w:szCs w:val="24"/>
        </w:rPr>
        <w:t>p</w:t>
      </w:r>
      <w:r w:rsidR="002C0B0A">
        <w:rPr>
          <w:rFonts w:ascii="Times New Roman" w:hAnsi="Times New Roman" w:cs="Times New Roman"/>
          <w:color w:val="000000" w:themeColor="text1"/>
          <w:sz w:val="24"/>
          <w:szCs w:val="24"/>
        </w:rPr>
        <w:t xml:space="preserve"> &lt; .001). Of those </w:t>
      </w:r>
      <w:commentRangeStart w:id="68"/>
      <w:del w:id="69" w:author="Chris Hartgerink" w:date="2015-03-25T10:29:00Z">
        <w:r w:rsidR="002C0B0A" w:rsidDel="004A4EAB">
          <w:rPr>
            <w:rFonts w:ascii="Times New Roman" w:hAnsi="Times New Roman" w:cs="Times New Roman"/>
            <w:color w:val="000000" w:themeColor="text1"/>
            <w:sz w:val="24"/>
            <w:szCs w:val="24"/>
          </w:rPr>
          <w:delText xml:space="preserve">88 </w:delText>
        </w:r>
      </w:del>
      <w:ins w:id="70" w:author="Chris Hartgerink" w:date="2015-03-25T10:29:00Z">
        <w:r w:rsidR="004A4EAB">
          <w:rPr>
            <w:rFonts w:ascii="Times New Roman" w:hAnsi="Times New Roman" w:cs="Times New Roman"/>
            <w:color w:val="000000" w:themeColor="text1"/>
            <w:sz w:val="24"/>
            <w:szCs w:val="24"/>
          </w:rPr>
          <w:t>9</w:t>
        </w:r>
      </w:ins>
      <w:ins w:id="71" w:author="Chris Hartgerink" w:date="2015-03-25T10:31:00Z">
        <w:r w:rsidR="004A4EAB">
          <w:rPr>
            <w:rFonts w:ascii="Times New Roman" w:hAnsi="Times New Roman" w:cs="Times New Roman"/>
            <w:color w:val="000000" w:themeColor="text1"/>
            <w:sz w:val="24"/>
            <w:szCs w:val="24"/>
          </w:rPr>
          <w:t>5</w:t>
        </w:r>
      </w:ins>
      <w:ins w:id="72" w:author="Chris Hartgerink" w:date="2015-03-25T10:29:00Z">
        <w:r w:rsidR="004A4EAB">
          <w:rPr>
            <w:rFonts w:ascii="Times New Roman" w:hAnsi="Times New Roman" w:cs="Times New Roman"/>
            <w:color w:val="000000" w:themeColor="text1"/>
            <w:sz w:val="24"/>
            <w:szCs w:val="24"/>
          </w:rPr>
          <w:t xml:space="preserve"> </w:t>
        </w:r>
      </w:ins>
      <w:commentRangeEnd w:id="68"/>
      <w:ins w:id="73" w:author="Chris Hartgerink" w:date="2015-03-25T10:31:00Z">
        <w:r w:rsidR="004A4EAB">
          <w:rPr>
            <w:rStyle w:val="CommentReference"/>
          </w:rPr>
          <w:commentReference w:id="68"/>
        </w:r>
      </w:ins>
      <w:r w:rsidR="002C0B0A">
        <w:rPr>
          <w:rFonts w:ascii="Times New Roman" w:hAnsi="Times New Roman" w:cs="Times New Roman"/>
          <w:color w:val="000000" w:themeColor="text1"/>
          <w:sz w:val="24"/>
          <w:szCs w:val="24"/>
        </w:rPr>
        <w:t xml:space="preserve">studies that reported an effect size in both original and replication study, </w:t>
      </w:r>
      <w:del w:id="74" w:author="Chris Hartgerink" w:date="2015-03-25T10:31:00Z">
        <w:r w:rsidR="002C0B0A" w:rsidDel="004A4EAB">
          <w:rPr>
            <w:rFonts w:ascii="Times New Roman" w:hAnsi="Times New Roman" w:cs="Times New Roman"/>
            <w:color w:val="000000" w:themeColor="text1"/>
            <w:sz w:val="24"/>
            <w:szCs w:val="24"/>
          </w:rPr>
          <w:delText xml:space="preserve">12 </w:delText>
        </w:r>
      </w:del>
      <w:ins w:id="75" w:author="Chris Hartgerink" w:date="2015-03-25T10:31:00Z">
        <w:r w:rsidR="004A4EAB">
          <w:rPr>
            <w:rFonts w:ascii="Times New Roman" w:hAnsi="Times New Roman" w:cs="Times New Roman"/>
            <w:color w:val="000000" w:themeColor="text1"/>
            <w:sz w:val="24"/>
            <w:szCs w:val="24"/>
          </w:rPr>
          <w:t xml:space="preserve">42 </w:t>
        </w:r>
      </w:ins>
      <w:r w:rsidR="002C0B0A">
        <w:rPr>
          <w:rFonts w:ascii="Times New Roman" w:hAnsi="Times New Roman" w:cs="Times New Roman"/>
          <w:color w:val="000000" w:themeColor="text1"/>
          <w:sz w:val="24"/>
          <w:szCs w:val="24"/>
        </w:rPr>
        <w:t>reported a stronger effect size in the replication study (</w:t>
      </w:r>
      <w:del w:id="76" w:author="Chris Hartgerink" w:date="2015-03-25T10:32:00Z">
        <w:r w:rsidR="002C0B0A" w:rsidDel="004A4EAB">
          <w:rPr>
            <w:rFonts w:ascii="Times New Roman" w:hAnsi="Times New Roman" w:cs="Times New Roman"/>
            <w:color w:val="000000" w:themeColor="text1"/>
            <w:sz w:val="24"/>
            <w:szCs w:val="24"/>
          </w:rPr>
          <w:delText>13.6</w:delText>
        </w:r>
      </w:del>
      <w:ins w:id="77" w:author="Chris Hartgerink" w:date="2015-03-25T10:32:00Z">
        <w:r w:rsidR="004A4EAB">
          <w:rPr>
            <w:rFonts w:ascii="Times New Roman" w:hAnsi="Times New Roman" w:cs="Times New Roman"/>
            <w:color w:val="000000" w:themeColor="text1"/>
            <w:sz w:val="24"/>
            <w:szCs w:val="24"/>
          </w:rPr>
          <w:t>44.2</w:t>
        </w:r>
      </w:ins>
      <w:r w:rsidR="002C0B0A">
        <w:rPr>
          <w:rFonts w:ascii="Times New Roman" w:hAnsi="Times New Roman" w:cs="Times New Roman"/>
          <w:color w:val="000000" w:themeColor="text1"/>
          <w:sz w:val="24"/>
          <w:szCs w:val="24"/>
        </w:rPr>
        <w:t xml:space="preserve">%; </w:t>
      </w:r>
      <w:r w:rsidR="002C0B0A">
        <w:rPr>
          <w:rFonts w:ascii="Times New Roman" w:hAnsi="Times New Roman" w:cs="Times New Roman"/>
          <w:i/>
          <w:color w:val="000000" w:themeColor="text1"/>
          <w:sz w:val="24"/>
          <w:szCs w:val="24"/>
        </w:rPr>
        <w:t>p</w:t>
      </w:r>
      <w:r w:rsidR="002C0B0A">
        <w:rPr>
          <w:rFonts w:ascii="Times New Roman" w:hAnsi="Times New Roman" w:cs="Times New Roman"/>
          <w:color w:val="000000" w:themeColor="text1"/>
          <w:sz w:val="24"/>
          <w:szCs w:val="24"/>
        </w:rPr>
        <w:t xml:space="preserve"> </w:t>
      </w:r>
      <w:del w:id="78" w:author="Chris Hartgerink" w:date="2015-03-25T10:32:00Z">
        <w:r w:rsidR="002C0B0A" w:rsidDel="004A4EAB">
          <w:rPr>
            <w:rFonts w:ascii="Times New Roman" w:hAnsi="Times New Roman" w:cs="Times New Roman"/>
            <w:color w:val="000000" w:themeColor="text1"/>
            <w:sz w:val="24"/>
            <w:szCs w:val="24"/>
          </w:rPr>
          <w:delText>&lt; .001</w:delText>
        </w:r>
      </w:del>
      <w:ins w:id="79" w:author="Chris Hartgerink" w:date="2015-03-25T10:32:00Z">
        <w:r w:rsidR="004A4EAB">
          <w:rPr>
            <w:rFonts w:ascii="Times New Roman" w:hAnsi="Times New Roman" w:cs="Times New Roman"/>
            <w:color w:val="000000" w:themeColor="text1"/>
            <w:sz w:val="24"/>
            <w:szCs w:val="24"/>
          </w:rPr>
          <w:t>= .3049</w:t>
        </w:r>
      </w:ins>
      <w:r w:rsidR="002C0B0A">
        <w:rPr>
          <w:rFonts w:ascii="Times New Roman" w:hAnsi="Times New Roman" w:cs="Times New Roman"/>
          <w:color w:val="000000" w:themeColor="text1"/>
          <w:sz w:val="24"/>
          <w:szCs w:val="24"/>
        </w:rPr>
        <w:t>, binomial test).</w:t>
      </w:r>
      <w:r w:rsidR="00E54EB6">
        <w:rPr>
          <w:rFonts w:ascii="Times New Roman" w:hAnsi="Times New Roman" w:cs="Times New Roman"/>
          <w:color w:val="000000" w:themeColor="text1"/>
          <w:sz w:val="24"/>
          <w:szCs w:val="24"/>
        </w:rPr>
        <w:t xml:space="preserve"> Figure 3 depicts effect sizes of </w:t>
      </w:r>
      <w:r w:rsidR="006C6FA7">
        <w:rPr>
          <w:rFonts w:ascii="Times New Roman" w:hAnsi="Times New Roman" w:cs="Times New Roman"/>
          <w:color w:val="000000" w:themeColor="text1"/>
          <w:sz w:val="24"/>
          <w:szCs w:val="24"/>
        </w:rPr>
        <w:t>study-pairs of which correlations could be calculated, and codes significance of effect sizes as well.</w:t>
      </w:r>
    </w:p>
    <w:p w14:paraId="63693E2D" w14:textId="77777777" w:rsidR="002C0B0A" w:rsidRDefault="002C0B0A" w:rsidP="00B37117">
      <w:pPr>
        <w:spacing w:after="0" w:line="240" w:lineRule="auto"/>
        <w:rPr>
          <w:rFonts w:ascii="Times New Roman" w:hAnsi="Times New Roman" w:cs="Times New Roman"/>
          <w:color w:val="000000" w:themeColor="text1"/>
          <w:sz w:val="24"/>
          <w:szCs w:val="24"/>
        </w:rPr>
      </w:pPr>
    </w:p>
    <w:p w14:paraId="58E490A6" w14:textId="33A7EA66" w:rsidR="00B37117" w:rsidRDefault="002F55D9" w:rsidP="00B3711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no result yet on percentage of original effect sizes in CI replication studies</w:t>
      </w:r>
      <w:r w:rsidR="00060658">
        <w:rPr>
          <w:rFonts w:ascii="Times New Roman" w:hAnsi="Times New Roman" w:cs="Times New Roman"/>
          <w:color w:val="000000" w:themeColor="text1"/>
          <w:sz w:val="24"/>
          <w:szCs w:val="24"/>
        </w:rPr>
        <w:t xml:space="preserve">: see </w:t>
      </w:r>
      <w:r>
        <w:rPr>
          <w:rFonts w:ascii="Times New Roman" w:hAnsi="Times New Roman" w:cs="Times New Roman"/>
          <w:color w:val="000000" w:themeColor="text1"/>
          <w:sz w:val="24"/>
          <w:szCs w:val="24"/>
        </w:rPr>
        <w:t xml:space="preserve"> </w:t>
      </w:r>
      <w:r w:rsidR="00060658">
        <w:rPr>
          <w:rFonts w:ascii="Times New Roman" w:hAnsi="Times New Roman" w:cs="Times New Roman"/>
          <w:color w:val="000000" w:themeColor="text1"/>
          <w:sz w:val="24"/>
          <w:szCs w:val="24"/>
        </w:rPr>
        <w:t>[A4]</w:t>
      </w:r>
      <w:r w:rsidR="00AC640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p>
    <w:p w14:paraId="538E1A2D" w14:textId="77777777" w:rsidR="002F55D9" w:rsidRDefault="002F55D9" w:rsidP="00B37117">
      <w:pPr>
        <w:spacing w:after="0" w:line="240" w:lineRule="auto"/>
        <w:rPr>
          <w:rFonts w:ascii="Times New Roman" w:hAnsi="Times New Roman" w:cs="Times New Roman"/>
          <w:color w:val="000000" w:themeColor="text1"/>
          <w:sz w:val="24"/>
          <w:szCs w:val="24"/>
        </w:rPr>
      </w:pPr>
    </w:p>
    <w:p w14:paraId="0D8F2371" w14:textId="72E23333" w:rsidR="002F55D9" w:rsidRDefault="001562F8" w:rsidP="00B37117">
      <w:pPr>
        <w:spacing w:after="0" w:line="240" w:lineRule="auto"/>
        <w:rPr>
          <w:rFonts w:ascii="Times New Roman" w:hAnsi="Times New Roman" w:cs="Times New Roman"/>
          <w:color w:val="000000" w:themeColor="text1"/>
          <w:sz w:val="24"/>
          <w:szCs w:val="24"/>
        </w:rPr>
      </w:pPr>
      <w:ins w:id="80" w:author="Chris Hartgerink" w:date="2015-03-25T10:27:00Z">
        <w:r>
          <w:rPr>
            <w:rFonts w:ascii="Times New Roman" w:hAnsi="Times New Roman" w:cs="Times New Roman"/>
            <w:noProof/>
            <w:color w:val="000000" w:themeColor="text1"/>
            <w:sz w:val="24"/>
            <w:szCs w:val="24"/>
          </w:rPr>
          <w:lastRenderedPageBreak/>
          <w:drawing>
            <wp:inline distT="0" distB="0" distL="0" distR="0" wp14:anchorId="674C1F29" wp14:editId="515EF846">
              <wp:extent cx="5943600" cy="5943600"/>
              <wp:effectExtent l="0" t="0" r="0" b="0"/>
              <wp:docPr id="10" name="Picture 10" descr="C:\Users\chjh\Dropbox\projects\2014rpp\master\effect 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jh\Dropbox\projects\2014rpp\master\effect plo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ins>
      <w:del w:id="81" w:author="Chris Hartgerink" w:date="2015-03-25T10:27:00Z">
        <w:r w:rsidR="00E54EB6" w:rsidDel="001562F8">
          <w:rPr>
            <w:rFonts w:ascii="Times New Roman" w:hAnsi="Times New Roman" w:cs="Times New Roman"/>
            <w:b/>
            <w:noProof/>
            <w:sz w:val="24"/>
            <w:szCs w:val="24"/>
          </w:rPr>
          <w:lastRenderedPageBreak/>
          <w:drawing>
            <wp:inline distT="0" distB="0" distL="0" distR="0" wp14:anchorId="0B27BBA5" wp14:editId="6AD327D5">
              <wp:extent cx="5943600" cy="5943600"/>
              <wp:effectExtent l="0" t="0" r="0" b="0"/>
              <wp:docPr id="4" name="Picture 4" descr="C:\Users\chjh\Dropbox\projects\2014rpp\origre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jh\Dropbox\projects\2014rpp\origrep.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del>
    </w:p>
    <w:p w14:paraId="0D8AA89C" w14:textId="6C06AD79" w:rsidR="00E54EB6" w:rsidRDefault="00CB1200" w:rsidP="00B3711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 Correlation effect sizes measures of both original and replication study, coded by statistical significance. Identical values are indicated by the diagonal line.</w:t>
      </w:r>
    </w:p>
    <w:p w14:paraId="1B732F1B" w14:textId="77777777" w:rsidR="00E54EB6" w:rsidRDefault="00E54EB6" w:rsidP="00B37117">
      <w:pPr>
        <w:spacing w:after="0" w:line="240" w:lineRule="auto"/>
        <w:rPr>
          <w:rFonts w:ascii="Times New Roman" w:hAnsi="Times New Roman" w:cs="Times New Roman"/>
          <w:color w:val="000000" w:themeColor="text1"/>
          <w:sz w:val="24"/>
          <w:szCs w:val="24"/>
        </w:rPr>
      </w:pPr>
    </w:p>
    <w:p w14:paraId="4A2A61B7" w14:textId="04AB77C4" w:rsidR="00B37117" w:rsidRPr="00E86CEC" w:rsidRDefault="00B37117" w:rsidP="00B37117">
      <w:pPr>
        <w:spacing w:after="0" w:line="240" w:lineRule="auto"/>
        <w:rPr>
          <w:rFonts w:ascii="Times New Roman" w:hAnsi="Times New Roman" w:cs="Times New Roman"/>
          <w:color w:val="000000" w:themeColor="text1"/>
          <w:sz w:val="24"/>
          <w:szCs w:val="24"/>
        </w:rPr>
      </w:pPr>
      <w:r w:rsidRPr="00034E2B">
        <w:rPr>
          <w:rFonts w:ascii="Times New Roman" w:hAnsi="Times New Roman" w:cs="Times New Roman"/>
          <w:i/>
          <w:color w:val="000000" w:themeColor="text1"/>
          <w:sz w:val="24"/>
          <w:szCs w:val="24"/>
        </w:rPr>
        <w:t>Meta-analysis</w:t>
      </w:r>
      <w:r w:rsidR="001C72E3">
        <w:rPr>
          <w:rFonts w:ascii="Times New Roman" w:hAnsi="Times New Roman" w:cs="Times New Roman"/>
          <w:i/>
          <w:color w:val="000000" w:themeColor="text1"/>
          <w:sz w:val="24"/>
          <w:szCs w:val="24"/>
        </w:rPr>
        <w:t xml:space="preserve"> (see [A5] for details)</w:t>
      </w:r>
      <w:r w:rsidRPr="00034E2B">
        <w:rPr>
          <w:rFonts w:ascii="Times New Roman" w:hAnsi="Times New Roman" w:cs="Times New Roman"/>
          <w:color w:val="000000" w:themeColor="text1"/>
          <w:sz w:val="24"/>
          <w:szCs w:val="24"/>
        </w:rPr>
        <w:t xml:space="preserve">. </w:t>
      </w:r>
      <w:r w:rsidR="00E86CEC" w:rsidRPr="00DC249A">
        <w:rPr>
          <w:rFonts w:ascii="Times New Roman" w:hAnsi="Times New Roman" w:cs="Times New Roman"/>
          <w:color w:val="000000" w:themeColor="text1"/>
          <w:sz w:val="24"/>
          <w:szCs w:val="24"/>
        </w:rPr>
        <w:t>For 57 study-pairs a met</w:t>
      </w:r>
      <w:r w:rsidR="001C72E3">
        <w:rPr>
          <w:rFonts w:ascii="Times New Roman" w:hAnsi="Times New Roman" w:cs="Times New Roman"/>
          <w:color w:val="000000" w:themeColor="text1"/>
          <w:sz w:val="24"/>
          <w:szCs w:val="24"/>
        </w:rPr>
        <w:t>a</w:t>
      </w:r>
      <w:r w:rsidR="00E86CEC" w:rsidRPr="00DC249A">
        <w:rPr>
          <w:rFonts w:ascii="Times New Roman" w:hAnsi="Times New Roman" w:cs="Times New Roman"/>
          <w:color w:val="000000" w:themeColor="text1"/>
          <w:sz w:val="24"/>
          <w:szCs w:val="24"/>
        </w:rPr>
        <w:t xml:space="preserve">-analysis could be conducted. </w:t>
      </w:r>
      <w:r w:rsidR="00E86CEC" w:rsidRPr="00E86CEC">
        <w:rPr>
          <w:rFonts w:ascii="Times New Roman" w:hAnsi="Times New Roman" w:cs="Times New Roman"/>
          <w:color w:val="000000" w:themeColor="text1"/>
          <w:sz w:val="24"/>
          <w:szCs w:val="24"/>
        </w:rPr>
        <w:t xml:space="preserve">In </w:t>
      </w:r>
      <w:r w:rsidR="00EF6620">
        <w:rPr>
          <w:rFonts w:ascii="Times New Roman" w:hAnsi="Times New Roman" w:cs="Times New Roman"/>
          <w:color w:val="000000" w:themeColor="text1"/>
          <w:sz w:val="24"/>
          <w:szCs w:val="24"/>
        </w:rPr>
        <w:t>45</w:t>
      </w:r>
      <w:r w:rsidR="00E86CEC" w:rsidRPr="00E86CEC">
        <w:rPr>
          <w:rFonts w:ascii="Times New Roman" w:hAnsi="Times New Roman" w:cs="Times New Roman"/>
          <w:color w:val="000000" w:themeColor="text1"/>
          <w:sz w:val="24"/>
          <w:szCs w:val="24"/>
        </w:rPr>
        <w:t xml:space="preserve"> out of 57 pairs the null-hypothesis of no effect </w:t>
      </w:r>
      <w:r w:rsidR="00EF6620">
        <w:rPr>
          <w:rFonts w:ascii="Times New Roman" w:hAnsi="Times New Roman" w:cs="Times New Roman"/>
          <w:color w:val="000000" w:themeColor="text1"/>
          <w:sz w:val="24"/>
          <w:szCs w:val="24"/>
        </w:rPr>
        <w:t>was</w:t>
      </w:r>
      <w:r w:rsidR="00E86CEC" w:rsidRPr="00E86CEC">
        <w:rPr>
          <w:rFonts w:ascii="Times New Roman" w:hAnsi="Times New Roman" w:cs="Times New Roman"/>
          <w:color w:val="000000" w:themeColor="text1"/>
          <w:sz w:val="24"/>
          <w:szCs w:val="24"/>
        </w:rPr>
        <w:t xml:space="preserve"> rejected</w:t>
      </w:r>
      <w:r w:rsidR="007979B8">
        <w:rPr>
          <w:rFonts w:ascii="Times New Roman" w:hAnsi="Times New Roman" w:cs="Times New Roman"/>
          <w:color w:val="000000" w:themeColor="text1"/>
          <w:sz w:val="24"/>
          <w:szCs w:val="24"/>
        </w:rPr>
        <w:t xml:space="preserve"> (</w:t>
      </w:r>
      <w:r w:rsidR="00EF6620">
        <w:rPr>
          <w:rFonts w:ascii="Times New Roman" w:hAnsi="Times New Roman" w:cs="Times New Roman"/>
          <w:color w:val="000000" w:themeColor="text1"/>
          <w:sz w:val="24"/>
          <w:szCs w:val="24"/>
        </w:rPr>
        <w:t>78</w:t>
      </w:r>
      <w:r w:rsidR="007979B8">
        <w:rPr>
          <w:rFonts w:ascii="Times New Roman" w:hAnsi="Times New Roman" w:cs="Times New Roman"/>
          <w:color w:val="000000" w:themeColor="text1"/>
          <w:sz w:val="24"/>
          <w:szCs w:val="24"/>
        </w:rPr>
        <w:t>.</w:t>
      </w:r>
      <w:r w:rsidR="00EF6620">
        <w:rPr>
          <w:rFonts w:ascii="Times New Roman" w:hAnsi="Times New Roman" w:cs="Times New Roman"/>
          <w:color w:val="000000" w:themeColor="text1"/>
          <w:sz w:val="24"/>
          <w:szCs w:val="24"/>
        </w:rPr>
        <w:t>9</w:t>
      </w:r>
      <w:r w:rsidR="007979B8">
        <w:rPr>
          <w:rFonts w:ascii="Times New Roman" w:hAnsi="Times New Roman" w:cs="Times New Roman"/>
          <w:color w:val="000000" w:themeColor="text1"/>
          <w:sz w:val="24"/>
          <w:szCs w:val="24"/>
        </w:rPr>
        <w:t>%)</w:t>
      </w:r>
      <w:r w:rsidR="00E86CEC" w:rsidRPr="00E86CEC">
        <w:rPr>
          <w:rFonts w:ascii="Times New Roman" w:hAnsi="Times New Roman" w:cs="Times New Roman"/>
          <w:color w:val="000000" w:themeColor="text1"/>
          <w:sz w:val="24"/>
          <w:szCs w:val="24"/>
        </w:rPr>
        <w:t>.</w:t>
      </w:r>
      <w:r w:rsidR="001C72E3">
        <w:rPr>
          <w:rFonts w:ascii="Times New Roman" w:hAnsi="Times New Roman" w:cs="Times New Roman"/>
          <w:color w:val="000000" w:themeColor="text1"/>
          <w:sz w:val="24"/>
          <w:szCs w:val="24"/>
        </w:rPr>
        <w:t xml:space="preserve"> </w:t>
      </w:r>
    </w:p>
    <w:p w14:paraId="56F382DE" w14:textId="77777777" w:rsidR="00E86CEC" w:rsidRPr="00E86CEC" w:rsidRDefault="00E86CEC" w:rsidP="00B37117">
      <w:pPr>
        <w:spacing w:after="0" w:line="240" w:lineRule="auto"/>
        <w:rPr>
          <w:rFonts w:ascii="Times New Roman" w:hAnsi="Times New Roman" w:cs="Times New Roman"/>
          <w:color w:val="000000" w:themeColor="text1"/>
          <w:sz w:val="24"/>
          <w:szCs w:val="24"/>
        </w:rPr>
      </w:pPr>
    </w:p>
    <w:p w14:paraId="56F0733C" w14:textId="4CCEAF29" w:rsidR="00E86CEC" w:rsidRDefault="003E103A" w:rsidP="00B37117">
      <w:pPr>
        <w:spacing w:after="0" w:line="240" w:lineRule="auto"/>
      </w:pPr>
      <w:r w:rsidRPr="003E103A">
        <w:rPr>
          <w:i/>
        </w:rPr>
        <w:t>Qualitative assessment of “Did it replicate?”</w:t>
      </w:r>
      <w:r>
        <w:rPr>
          <w:i/>
        </w:rPr>
        <w:t xml:space="preserve"> </w:t>
      </w:r>
      <w:r>
        <w:t>[add results]</w:t>
      </w:r>
    </w:p>
    <w:p w14:paraId="2432D2D3" w14:textId="77777777" w:rsidR="003E103A" w:rsidRDefault="003E103A" w:rsidP="00B37117">
      <w:pPr>
        <w:spacing w:after="0" w:line="240" w:lineRule="auto"/>
      </w:pPr>
    </w:p>
    <w:p w14:paraId="30228ED0" w14:textId="44C8A9E5" w:rsidR="003E103A" w:rsidRPr="003C6117" w:rsidRDefault="001E025B" w:rsidP="001E025B">
      <w:pPr>
        <w:spacing w:after="0" w:line="240" w:lineRule="auto"/>
        <w:rPr>
          <w:rFonts w:ascii="Times New Roman" w:hAnsi="Times New Roman" w:cs="Times New Roman"/>
          <w:i/>
          <w:sz w:val="24"/>
          <w:szCs w:val="24"/>
        </w:rPr>
      </w:pPr>
      <w:r w:rsidRPr="003C6117">
        <w:rPr>
          <w:rFonts w:ascii="Times New Roman" w:hAnsi="Times New Roman" w:cs="Times New Roman"/>
          <w:i/>
          <w:sz w:val="24"/>
          <w:szCs w:val="24"/>
        </w:rPr>
        <w:t>Meta-analysis of all original study effects, and of all replication study effects</w:t>
      </w:r>
      <w:r w:rsidR="00EB37AA" w:rsidRPr="003C6117">
        <w:rPr>
          <w:rFonts w:ascii="Times New Roman" w:hAnsi="Times New Roman" w:cs="Times New Roman"/>
          <w:i/>
          <w:sz w:val="24"/>
          <w:szCs w:val="24"/>
        </w:rPr>
        <w:t xml:space="preserve">. </w:t>
      </w:r>
    </w:p>
    <w:p w14:paraId="13E8D94A" w14:textId="6CABD9E4" w:rsidR="00EA02F5" w:rsidRPr="003C6117" w:rsidRDefault="00EA02F5" w:rsidP="003C6117">
      <w:pPr>
        <w:spacing w:after="0" w:line="240" w:lineRule="auto"/>
        <w:rPr>
          <w:rFonts w:ascii="Times New Roman" w:hAnsi="Times New Roman" w:cs="Times New Roman"/>
          <w:sz w:val="24"/>
          <w:szCs w:val="24"/>
        </w:rPr>
      </w:pPr>
      <w:r w:rsidRPr="003C6117">
        <w:rPr>
          <w:rFonts w:ascii="Times New Roman" w:hAnsi="Times New Roman" w:cs="Times New Roman"/>
          <w:sz w:val="24"/>
          <w:szCs w:val="24"/>
        </w:rPr>
        <w:t>The meta-analysis on all original study effect sizes showed significant (</w:t>
      </w:r>
      <w:r w:rsidRPr="003C6117">
        <w:rPr>
          <w:rFonts w:ascii="Times New Roman" w:hAnsi="Times New Roman" w:cs="Times New Roman"/>
          <w:i/>
          <w:sz w:val="24"/>
          <w:szCs w:val="24"/>
        </w:rPr>
        <w:t>Q</w:t>
      </w:r>
      <w:r w:rsidRPr="003C6117">
        <w:rPr>
          <w:rFonts w:ascii="Times New Roman" w:hAnsi="Times New Roman" w:cs="Times New Roman"/>
          <w:sz w:val="24"/>
          <w:szCs w:val="24"/>
        </w:rPr>
        <w:t xml:space="preserve">(55) = 160.29, </w:t>
      </w:r>
      <w:r w:rsidRPr="003C6117">
        <w:rPr>
          <w:rFonts w:ascii="Times New Roman" w:hAnsi="Times New Roman" w:cs="Times New Roman"/>
          <w:i/>
          <w:sz w:val="24"/>
          <w:szCs w:val="24"/>
        </w:rPr>
        <w:t>p</w:t>
      </w:r>
      <w:r w:rsidRPr="003C6117">
        <w:rPr>
          <w:rFonts w:ascii="Times New Roman" w:hAnsi="Times New Roman" w:cs="Times New Roman"/>
          <w:sz w:val="24"/>
          <w:szCs w:val="24"/>
        </w:rPr>
        <w:t xml:space="preserve"> &lt; .001) and moderate to large heterogeneity (</w:t>
      </w:r>
      <m:oMath>
        <m:acc>
          <m:accPr>
            <m:ctrlPr>
              <w:rPr>
                <w:rFonts w:ascii="Cambria Math" w:hAnsi="Cambria Math" w:cs="Times New Roman"/>
                <w:i/>
                <w:sz w:val="24"/>
                <w:szCs w:val="24"/>
              </w:rPr>
            </m:ctrlPr>
          </m:accPr>
          <m:e>
            <m:r>
              <w:rPr>
                <w:rFonts w:ascii="Cambria Math" w:hAnsi="Cambria Math" w:cs="Times New Roman"/>
                <w:sz w:val="24"/>
                <w:szCs w:val="24"/>
              </w:rPr>
              <m:t>τ</m:t>
            </m:r>
          </m:e>
        </m:acc>
      </m:oMath>
      <w:r w:rsidRPr="003C6117">
        <w:rPr>
          <w:rFonts w:ascii="Times New Roman" w:eastAsiaTheme="minorEastAsia" w:hAnsi="Times New Roman" w:cs="Times New Roman"/>
          <w:sz w:val="24"/>
          <w:szCs w:val="24"/>
        </w:rPr>
        <w:t xml:space="preserve">=.17, </w:t>
      </w:r>
      <w:r w:rsidRPr="003C6117">
        <w:rPr>
          <w:rFonts w:ascii="Times New Roman" w:hAnsi="Times New Roman" w:cs="Times New Roman"/>
          <w:i/>
          <w:sz w:val="24"/>
          <w:szCs w:val="24"/>
        </w:rPr>
        <w:t>I</w:t>
      </w:r>
      <w:r w:rsidRPr="003C6117">
        <w:rPr>
          <w:rFonts w:ascii="Times New Roman" w:hAnsi="Times New Roman" w:cs="Times New Roman"/>
          <w:i/>
          <w:sz w:val="24"/>
          <w:szCs w:val="24"/>
          <w:vertAlign w:val="superscript"/>
        </w:rPr>
        <w:t>2</w:t>
      </w:r>
      <w:r w:rsidRPr="003C6117">
        <w:rPr>
          <w:rFonts w:ascii="Times New Roman" w:hAnsi="Times New Roman" w:cs="Times New Roman"/>
          <w:sz w:val="24"/>
          <w:szCs w:val="24"/>
        </w:rPr>
        <w:t xml:space="preserve"> = 64.0%)</w:t>
      </w:r>
      <w:r w:rsidR="003C6117">
        <w:rPr>
          <w:rFonts w:ascii="Times New Roman" w:hAnsi="Times New Roman" w:cs="Times New Roman"/>
          <w:sz w:val="24"/>
          <w:szCs w:val="24"/>
        </w:rPr>
        <w:t>. The effect of the original study’s standard error on effect size was large and highly significant</w:t>
      </w:r>
      <w:r w:rsidRPr="003C6117">
        <w:rPr>
          <w:rFonts w:ascii="Times New Roman" w:hAnsi="Times New Roman" w:cs="Times New Roman"/>
          <w:sz w:val="24"/>
          <w:szCs w:val="24"/>
        </w:rPr>
        <w:t xml:space="preserve"> (</w:t>
      </w:r>
      <w:r w:rsidRPr="003C6117">
        <w:rPr>
          <w:rFonts w:ascii="Times New Roman" w:hAnsi="Times New Roman" w:cs="Times New Roman"/>
          <w:i/>
          <w:sz w:val="24"/>
          <w:szCs w:val="24"/>
        </w:rPr>
        <w:t>b</w:t>
      </w:r>
      <w:r w:rsidRPr="003C6117">
        <w:rPr>
          <w:rFonts w:ascii="Times New Roman" w:hAnsi="Times New Roman" w:cs="Times New Roman"/>
          <w:sz w:val="24"/>
          <w:szCs w:val="24"/>
        </w:rPr>
        <w:t xml:space="preserve"> = 1.88, </w:t>
      </w:r>
      <w:r w:rsidRPr="003C6117">
        <w:rPr>
          <w:rFonts w:ascii="Times New Roman" w:hAnsi="Times New Roman" w:cs="Times New Roman"/>
          <w:i/>
          <w:sz w:val="24"/>
          <w:szCs w:val="24"/>
        </w:rPr>
        <w:t>z</w:t>
      </w:r>
      <w:r w:rsidRPr="003C6117">
        <w:rPr>
          <w:rFonts w:ascii="Times New Roman" w:hAnsi="Times New Roman" w:cs="Times New Roman"/>
          <w:sz w:val="24"/>
          <w:szCs w:val="24"/>
        </w:rPr>
        <w:t xml:space="preserve"> = 4.16, </w:t>
      </w:r>
      <w:r w:rsidRPr="003C6117">
        <w:rPr>
          <w:rFonts w:ascii="Times New Roman" w:hAnsi="Times New Roman" w:cs="Times New Roman"/>
          <w:i/>
          <w:sz w:val="24"/>
          <w:szCs w:val="24"/>
        </w:rPr>
        <w:t>p</w:t>
      </w:r>
      <w:r w:rsidRPr="003C6117">
        <w:rPr>
          <w:rFonts w:ascii="Times New Roman" w:hAnsi="Times New Roman" w:cs="Times New Roman"/>
          <w:sz w:val="24"/>
          <w:szCs w:val="24"/>
        </w:rPr>
        <w:t xml:space="preserve"> &lt; .001). Figure 4 shows the funnel plot of the meta-analysis without predictors.</w:t>
      </w:r>
    </w:p>
    <w:p w14:paraId="6181B6E9" w14:textId="00F335E7" w:rsidR="00B37117" w:rsidRPr="003C6117" w:rsidRDefault="00EA02F5" w:rsidP="00303376">
      <w:pPr>
        <w:spacing w:before="120" w:after="0" w:line="240" w:lineRule="auto"/>
        <w:rPr>
          <w:rFonts w:ascii="Times New Roman" w:hAnsi="Times New Roman" w:cs="Times New Roman"/>
          <w:color w:val="000000" w:themeColor="text1"/>
          <w:sz w:val="24"/>
          <w:szCs w:val="24"/>
        </w:rPr>
      </w:pPr>
      <w:r w:rsidRPr="003C6117">
        <w:rPr>
          <w:rFonts w:ascii="Times New Roman" w:hAnsi="Times New Roman" w:cs="Times New Roman"/>
          <w:noProof/>
          <w:color w:val="000000" w:themeColor="text1"/>
          <w:sz w:val="24"/>
          <w:szCs w:val="24"/>
        </w:rPr>
        <w:lastRenderedPageBreak/>
        <w:drawing>
          <wp:inline distT="0" distB="0" distL="0" distR="0" wp14:anchorId="7241D4E1" wp14:editId="40D052DC">
            <wp:extent cx="5836257" cy="4293235"/>
            <wp:effectExtent l="0" t="0" r="0" b="0"/>
            <wp:docPr id="7" name="Picture 7" descr="C:\Users\assen\AppData\Local\Microsoft\Windows\Temporary Internet Files\Content.Outlook\AIQ7SKSJ\Funnel original R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en\AppData\Local\Microsoft\Windows\Temporary Internet Files\Content.Outlook\AIQ7SKSJ\Funnel original RP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7910" cy="4301807"/>
                    </a:xfrm>
                    <a:prstGeom prst="rect">
                      <a:avLst/>
                    </a:prstGeom>
                    <a:noFill/>
                    <a:ln>
                      <a:noFill/>
                    </a:ln>
                  </pic:spPr>
                </pic:pic>
              </a:graphicData>
            </a:graphic>
          </wp:inline>
        </w:drawing>
      </w:r>
    </w:p>
    <w:p w14:paraId="5E608A1D" w14:textId="04622500" w:rsidR="00EA02F5" w:rsidRPr="003C6117" w:rsidRDefault="00EA02F5" w:rsidP="00EA02F5">
      <w:pPr>
        <w:spacing w:before="120" w:after="0" w:line="240" w:lineRule="auto"/>
        <w:rPr>
          <w:rFonts w:ascii="Times New Roman" w:eastAsia="Times New Roman" w:hAnsi="Times New Roman" w:cs="Times New Roman"/>
          <w:color w:val="000000"/>
          <w:sz w:val="24"/>
          <w:szCs w:val="24"/>
          <w:shd w:val="clear" w:color="auto" w:fill="E1E2E5"/>
        </w:rPr>
      </w:pPr>
      <w:r w:rsidRPr="003C6117">
        <w:rPr>
          <w:rFonts w:ascii="Times New Roman" w:hAnsi="Times New Roman" w:cs="Times New Roman"/>
          <w:color w:val="000000" w:themeColor="text1"/>
          <w:sz w:val="24"/>
          <w:szCs w:val="24"/>
        </w:rPr>
        <w:t xml:space="preserve">Figure 4: </w:t>
      </w:r>
      <w:r w:rsidRPr="003C6117">
        <w:rPr>
          <w:rFonts w:ascii="Times New Roman" w:hAnsi="Times New Roman" w:cs="Times New Roman"/>
          <w:sz w:val="24"/>
          <w:szCs w:val="24"/>
        </w:rPr>
        <w:t xml:space="preserve">Funnel plot of the meta-analysis on </w:t>
      </w:r>
      <w:r w:rsidR="0047232C">
        <w:rPr>
          <w:rFonts w:ascii="Times New Roman" w:hAnsi="Times New Roman" w:cs="Times New Roman"/>
          <w:sz w:val="24"/>
          <w:szCs w:val="24"/>
        </w:rPr>
        <w:t xml:space="preserve">the </w:t>
      </w:r>
      <w:r w:rsidRPr="003C6117">
        <w:rPr>
          <w:rFonts w:ascii="Times New Roman" w:hAnsi="Times New Roman" w:cs="Times New Roman"/>
          <w:sz w:val="24"/>
          <w:szCs w:val="24"/>
        </w:rPr>
        <w:t>original study’s effect size.</w:t>
      </w:r>
    </w:p>
    <w:p w14:paraId="6AA4A39B" w14:textId="77CDDC95" w:rsidR="00EA02F5" w:rsidRDefault="00EA02F5" w:rsidP="003C6117">
      <w:pPr>
        <w:spacing w:before="120" w:after="0" w:line="240" w:lineRule="auto"/>
        <w:rPr>
          <w:rFonts w:ascii="Times New Roman" w:hAnsi="Times New Roman" w:cs="Times New Roman"/>
          <w:color w:val="000000" w:themeColor="text1"/>
          <w:sz w:val="24"/>
          <w:szCs w:val="24"/>
        </w:rPr>
      </w:pPr>
      <w:r w:rsidRPr="003C6117">
        <w:rPr>
          <w:rFonts w:ascii="Times New Roman" w:hAnsi="Times New Roman" w:cs="Times New Roman"/>
          <w:color w:val="000000" w:themeColor="text1"/>
          <w:sz w:val="24"/>
          <w:szCs w:val="24"/>
        </w:rPr>
        <w:tab/>
        <w:t>The same meta-analysis on replication studies’ effect sizes significant (</w:t>
      </w:r>
      <w:r w:rsidRPr="003C6117">
        <w:rPr>
          <w:rFonts w:ascii="Times New Roman" w:hAnsi="Times New Roman" w:cs="Times New Roman"/>
          <w:i/>
          <w:color w:val="000000" w:themeColor="text1"/>
          <w:sz w:val="24"/>
          <w:szCs w:val="24"/>
        </w:rPr>
        <w:t>Q</w:t>
      </w:r>
      <w:r w:rsidRPr="003C6117">
        <w:rPr>
          <w:rFonts w:ascii="Times New Roman" w:hAnsi="Times New Roman" w:cs="Times New Roman"/>
          <w:color w:val="000000" w:themeColor="text1"/>
          <w:sz w:val="24"/>
          <w:szCs w:val="24"/>
        </w:rPr>
        <w:t xml:space="preserve">(55) = 255.89, </w:t>
      </w:r>
      <w:r w:rsidRPr="003C6117">
        <w:rPr>
          <w:rFonts w:ascii="Times New Roman" w:hAnsi="Times New Roman" w:cs="Times New Roman"/>
          <w:i/>
          <w:color w:val="000000" w:themeColor="text1"/>
          <w:sz w:val="24"/>
          <w:szCs w:val="24"/>
        </w:rPr>
        <w:t>p</w:t>
      </w:r>
      <w:r w:rsidRPr="003C6117">
        <w:rPr>
          <w:rFonts w:ascii="Times New Roman" w:hAnsi="Times New Roman" w:cs="Times New Roman"/>
          <w:color w:val="000000" w:themeColor="text1"/>
          <w:sz w:val="24"/>
          <w:szCs w:val="24"/>
        </w:rPr>
        <w:t xml:space="preserve"> &lt; .001) and large heterogeneity (</w:t>
      </w:r>
      <m:oMath>
        <m:acc>
          <m:accPr>
            <m:ctrlPr>
              <w:rPr>
                <w:rFonts w:ascii="Cambria Math" w:hAnsi="Cambria Math" w:cs="Times New Roman"/>
                <w:i/>
                <w:sz w:val="24"/>
                <w:szCs w:val="24"/>
              </w:rPr>
            </m:ctrlPr>
          </m:accPr>
          <m:e>
            <m:r>
              <w:rPr>
                <w:rFonts w:ascii="Cambria Math" w:hAnsi="Cambria Math" w:cs="Times New Roman"/>
                <w:sz w:val="24"/>
                <w:szCs w:val="24"/>
              </w:rPr>
              <m:t>τ</m:t>
            </m:r>
          </m:e>
        </m:acc>
      </m:oMath>
      <w:r w:rsidRPr="003C6117">
        <w:rPr>
          <w:rFonts w:ascii="Times New Roman" w:eastAsiaTheme="minorEastAsia" w:hAnsi="Times New Roman" w:cs="Times New Roman"/>
          <w:sz w:val="24"/>
          <w:szCs w:val="24"/>
        </w:rPr>
        <w:t xml:space="preserve">=.21, </w:t>
      </w:r>
      <w:r w:rsidRPr="003C6117">
        <w:rPr>
          <w:rFonts w:ascii="Times New Roman" w:hAnsi="Times New Roman" w:cs="Times New Roman"/>
          <w:i/>
          <w:sz w:val="24"/>
          <w:szCs w:val="24"/>
        </w:rPr>
        <w:t>I</w:t>
      </w:r>
      <w:r w:rsidRPr="003C6117">
        <w:rPr>
          <w:rFonts w:ascii="Times New Roman" w:hAnsi="Times New Roman" w:cs="Times New Roman"/>
          <w:i/>
          <w:sz w:val="24"/>
          <w:szCs w:val="24"/>
          <w:vertAlign w:val="superscript"/>
        </w:rPr>
        <w:t>2</w:t>
      </w:r>
      <w:r w:rsidRPr="003C6117">
        <w:rPr>
          <w:rFonts w:ascii="Times New Roman" w:hAnsi="Times New Roman" w:cs="Times New Roman"/>
          <w:sz w:val="24"/>
          <w:szCs w:val="24"/>
        </w:rPr>
        <w:t xml:space="preserve"> = 80.7%). </w:t>
      </w:r>
      <w:r w:rsidR="003C6117" w:rsidRPr="003C6117">
        <w:rPr>
          <w:rFonts w:ascii="Times New Roman" w:hAnsi="Times New Roman" w:cs="Times New Roman"/>
          <w:sz w:val="24"/>
          <w:szCs w:val="24"/>
        </w:rPr>
        <w:t>The effect of the standard error of the replication study was large and highly significant (</w:t>
      </w:r>
      <w:r w:rsidR="003C6117" w:rsidRPr="003C6117">
        <w:rPr>
          <w:rFonts w:ascii="Times New Roman" w:hAnsi="Times New Roman" w:cs="Times New Roman"/>
          <w:i/>
          <w:sz w:val="24"/>
          <w:szCs w:val="24"/>
        </w:rPr>
        <w:t>b</w:t>
      </w:r>
      <w:r w:rsidR="003C6117" w:rsidRPr="003C6117">
        <w:rPr>
          <w:rFonts w:ascii="Times New Roman" w:hAnsi="Times New Roman" w:cs="Times New Roman"/>
          <w:sz w:val="24"/>
          <w:szCs w:val="24"/>
        </w:rPr>
        <w:t xml:space="preserve"> = 2.10, </w:t>
      </w:r>
      <w:r w:rsidR="003C6117" w:rsidRPr="003C6117">
        <w:rPr>
          <w:rFonts w:ascii="Times New Roman" w:hAnsi="Times New Roman" w:cs="Times New Roman"/>
          <w:i/>
          <w:sz w:val="24"/>
          <w:szCs w:val="24"/>
        </w:rPr>
        <w:t>z</w:t>
      </w:r>
      <w:r w:rsidR="003C6117" w:rsidRPr="003C6117">
        <w:rPr>
          <w:rFonts w:ascii="Times New Roman" w:hAnsi="Times New Roman" w:cs="Times New Roman"/>
          <w:sz w:val="24"/>
          <w:szCs w:val="24"/>
        </w:rPr>
        <w:t xml:space="preserve"> = 4.09, </w:t>
      </w:r>
      <w:r w:rsidR="003C6117" w:rsidRPr="003C6117">
        <w:rPr>
          <w:rFonts w:ascii="Times New Roman" w:hAnsi="Times New Roman" w:cs="Times New Roman"/>
          <w:i/>
          <w:sz w:val="24"/>
          <w:szCs w:val="24"/>
        </w:rPr>
        <w:t>p</w:t>
      </w:r>
      <w:r w:rsidR="003C6117" w:rsidRPr="003C6117">
        <w:rPr>
          <w:rFonts w:ascii="Times New Roman" w:hAnsi="Times New Roman" w:cs="Times New Roman"/>
          <w:sz w:val="24"/>
          <w:szCs w:val="24"/>
        </w:rPr>
        <w:t xml:space="preserve"> = .001), comparable to its effects for the original studies.</w:t>
      </w:r>
      <w:r w:rsidR="003C6117" w:rsidRPr="003C6117">
        <w:rPr>
          <w:rFonts w:ascii="Times New Roman" w:hAnsi="Times New Roman" w:cs="Times New Roman"/>
          <w:color w:val="000000" w:themeColor="text1"/>
          <w:sz w:val="24"/>
          <w:szCs w:val="24"/>
        </w:rPr>
        <w:t xml:space="preserve"> </w:t>
      </w:r>
      <w:r w:rsidR="003C6117">
        <w:rPr>
          <w:rFonts w:ascii="Times New Roman" w:hAnsi="Times New Roman" w:cs="Times New Roman"/>
          <w:color w:val="000000" w:themeColor="text1"/>
          <w:sz w:val="24"/>
          <w:szCs w:val="24"/>
        </w:rPr>
        <w:t>Figure 5 shows the corresponding funnel plot.</w:t>
      </w:r>
    </w:p>
    <w:p w14:paraId="7A0DA05C" w14:textId="00E5FC25" w:rsidR="003C6117" w:rsidRPr="003C6117" w:rsidRDefault="0047232C" w:rsidP="003C6117">
      <w:pPr>
        <w:spacing w:before="120"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17B0D7C1" wp14:editId="24447F96">
            <wp:extent cx="5843905" cy="3753016"/>
            <wp:effectExtent l="0" t="0" r="4445" b="0"/>
            <wp:docPr id="8" name="Picture 8" descr="C:\Users\assen\AppData\Local\Microsoft\Windows\Temporary Internet Files\Content.Word\Funnel replication R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en\AppData\Local\Microsoft\Windows\Temporary Internet Files\Content.Word\Funnel replication RP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5168" cy="3766672"/>
                    </a:xfrm>
                    <a:prstGeom prst="rect">
                      <a:avLst/>
                    </a:prstGeom>
                    <a:noFill/>
                    <a:ln>
                      <a:noFill/>
                    </a:ln>
                  </pic:spPr>
                </pic:pic>
              </a:graphicData>
            </a:graphic>
          </wp:inline>
        </w:drawing>
      </w:r>
    </w:p>
    <w:p w14:paraId="5ECE06EB" w14:textId="38D5FD45" w:rsidR="0047232C" w:rsidRPr="003C6117" w:rsidRDefault="0047232C" w:rsidP="0047232C">
      <w:pPr>
        <w:spacing w:before="120" w:after="0" w:line="240" w:lineRule="auto"/>
        <w:rPr>
          <w:rFonts w:ascii="Times New Roman" w:eastAsia="Times New Roman" w:hAnsi="Times New Roman" w:cs="Times New Roman"/>
          <w:color w:val="000000"/>
          <w:sz w:val="24"/>
          <w:szCs w:val="24"/>
          <w:shd w:val="clear" w:color="auto" w:fill="E1E2E5"/>
        </w:rPr>
      </w:pPr>
      <w:r w:rsidRPr="003C6117">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5</w:t>
      </w:r>
      <w:r w:rsidRPr="003C6117">
        <w:rPr>
          <w:rFonts w:ascii="Times New Roman" w:hAnsi="Times New Roman" w:cs="Times New Roman"/>
          <w:color w:val="000000" w:themeColor="text1"/>
          <w:sz w:val="24"/>
          <w:szCs w:val="24"/>
        </w:rPr>
        <w:t xml:space="preserve">: </w:t>
      </w:r>
      <w:r w:rsidRPr="003C6117">
        <w:rPr>
          <w:rFonts w:ascii="Times New Roman" w:hAnsi="Times New Roman" w:cs="Times New Roman"/>
          <w:sz w:val="24"/>
          <w:szCs w:val="24"/>
        </w:rPr>
        <w:t xml:space="preserve">Funnel plot of the meta-analysis on </w:t>
      </w:r>
      <w:r>
        <w:rPr>
          <w:rFonts w:ascii="Times New Roman" w:hAnsi="Times New Roman" w:cs="Times New Roman"/>
          <w:sz w:val="24"/>
          <w:szCs w:val="24"/>
        </w:rPr>
        <w:t>the replication</w:t>
      </w:r>
      <w:r w:rsidRPr="003C6117">
        <w:rPr>
          <w:rFonts w:ascii="Times New Roman" w:hAnsi="Times New Roman" w:cs="Times New Roman"/>
          <w:sz w:val="24"/>
          <w:szCs w:val="24"/>
        </w:rPr>
        <w:t xml:space="preserve"> study’s effect size.</w:t>
      </w:r>
    </w:p>
    <w:p w14:paraId="72DF6100" w14:textId="77777777" w:rsidR="0047232C" w:rsidRDefault="0047232C" w:rsidP="001C66E3">
      <w:pPr>
        <w:spacing w:before="120" w:after="0"/>
        <w:rPr>
          <w:rFonts w:ascii="Times New Roman" w:hAnsi="Times New Roman" w:cs="Times New Roman"/>
          <w:i/>
          <w:sz w:val="24"/>
          <w:szCs w:val="24"/>
        </w:rPr>
      </w:pPr>
    </w:p>
    <w:p w14:paraId="12932E7C" w14:textId="2903FE6A" w:rsidR="00953E92" w:rsidRPr="003C6117" w:rsidRDefault="00EB37AA" w:rsidP="001C66E3">
      <w:pPr>
        <w:spacing w:before="120" w:after="0"/>
        <w:rPr>
          <w:rFonts w:ascii="Times New Roman" w:hAnsi="Times New Roman" w:cs="Times New Roman"/>
          <w:i/>
          <w:sz w:val="24"/>
          <w:szCs w:val="24"/>
        </w:rPr>
      </w:pPr>
      <w:r w:rsidRPr="003C6117">
        <w:rPr>
          <w:rFonts w:ascii="Times New Roman" w:hAnsi="Times New Roman" w:cs="Times New Roman"/>
          <w:i/>
          <w:sz w:val="24"/>
          <w:szCs w:val="24"/>
        </w:rPr>
        <w:t>Meta-analysis of difference of effect size between original and replication study.</w:t>
      </w:r>
    </w:p>
    <w:p w14:paraId="21FCECC6" w14:textId="5B9B93DF" w:rsidR="00EB37AA" w:rsidRPr="00186EEC" w:rsidRDefault="00F01E96" w:rsidP="00F12862">
      <w:pPr>
        <w:spacing w:before="120" w:after="0"/>
        <w:rPr>
          <w:rFonts w:ascii="Times New Roman" w:hAnsi="Times New Roman" w:cs="Times New Roman"/>
          <w:sz w:val="24"/>
          <w:szCs w:val="24"/>
        </w:rPr>
      </w:pPr>
      <w:r w:rsidRPr="003C6117">
        <w:rPr>
          <w:rFonts w:ascii="Times New Roman" w:hAnsi="Times New Roman" w:cs="Times New Roman"/>
          <w:sz w:val="24"/>
          <w:szCs w:val="24"/>
        </w:rPr>
        <w:t>The null-model without predictors yielded an average estimated difference in effect size equal to .20 (</w:t>
      </w:r>
      <w:r w:rsidRPr="003C6117">
        <w:rPr>
          <w:rFonts w:ascii="Times New Roman" w:hAnsi="Times New Roman" w:cs="Times New Roman"/>
          <w:i/>
          <w:sz w:val="24"/>
          <w:szCs w:val="24"/>
        </w:rPr>
        <w:t>z</w:t>
      </w:r>
      <w:r w:rsidRPr="003C6117">
        <w:rPr>
          <w:rFonts w:ascii="Times New Roman" w:hAnsi="Times New Roman" w:cs="Times New Roman"/>
          <w:sz w:val="24"/>
          <w:szCs w:val="24"/>
        </w:rPr>
        <w:t xml:space="preserve"> = 7.25, </w:t>
      </w:r>
      <w:r w:rsidRPr="003C6117">
        <w:rPr>
          <w:rFonts w:ascii="Times New Roman" w:hAnsi="Times New Roman" w:cs="Times New Roman"/>
          <w:i/>
          <w:sz w:val="24"/>
          <w:szCs w:val="24"/>
        </w:rPr>
        <w:t>p</w:t>
      </w:r>
      <w:r w:rsidRPr="003C6117">
        <w:rPr>
          <w:rFonts w:ascii="Times New Roman" w:hAnsi="Times New Roman" w:cs="Times New Roman"/>
          <w:sz w:val="24"/>
          <w:szCs w:val="24"/>
        </w:rPr>
        <w:t xml:space="preserve"> &lt; .001). The null-hypothesis of homogenous difference in effect sizes was not rejected (</w:t>
      </w:r>
      <w:r w:rsidRPr="003C6117">
        <w:rPr>
          <w:rFonts w:ascii="Times New Roman" w:hAnsi="Times New Roman" w:cs="Times New Roman"/>
          <w:i/>
          <w:sz w:val="24"/>
          <w:szCs w:val="24"/>
        </w:rPr>
        <w:t>Q</w:t>
      </w:r>
      <w:r w:rsidRPr="003C6117">
        <w:rPr>
          <w:rFonts w:ascii="Times New Roman" w:hAnsi="Times New Roman" w:cs="Times New Roman"/>
          <w:sz w:val="24"/>
          <w:szCs w:val="24"/>
        </w:rPr>
        <w:t xml:space="preserve">(56) = 65.7, </w:t>
      </w:r>
      <w:r w:rsidRPr="003C6117">
        <w:rPr>
          <w:rFonts w:ascii="Times New Roman" w:hAnsi="Times New Roman" w:cs="Times New Roman"/>
          <w:i/>
          <w:sz w:val="24"/>
          <w:szCs w:val="24"/>
        </w:rPr>
        <w:t>p</w:t>
      </w:r>
      <w:r w:rsidRPr="003C6117">
        <w:rPr>
          <w:rFonts w:ascii="Times New Roman" w:hAnsi="Times New Roman" w:cs="Times New Roman"/>
          <w:sz w:val="24"/>
          <w:szCs w:val="24"/>
        </w:rPr>
        <w:t xml:space="preserve"> = .18), with small observed heterogeneity (</w:t>
      </w:r>
      <m:oMath>
        <m:acc>
          <m:accPr>
            <m:ctrlPr>
              <w:rPr>
                <w:rFonts w:ascii="Cambria Math" w:hAnsi="Cambria Math" w:cs="Times New Roman"/>
                <w:i/>
                <w:sz w:val="24"/>
                <w:szCs w:val="24"/>
              </w:rPr>
            </m:ctrlPr>
          </m:accPr>
          <m:e>
            <m:r>
              <w:rPr>
                <w:rFonts w:ascii="Cambria Math" w:hAnsi="Cambria Math" w:cs="Times New Roman"/>
                <w:sz w:val="24"/>
                <w:szCs w:val="24"/>
              </w:rPr>
              <m:t>τ</m:t>
            </m:r>
          </m:e>
        </m:acc>
      </m:oMath>
      <w:r w:rsidRPr="003C6117">
        <w:rPr>
          <w:rFonts w:ascii="Times New Roman" w:eastAsiaTheme="minorEastAsia" w:hAnsi="Times New Roman" w:cs="Times New Roman"/>
          <w:sz w:val="24"/>
          <w:szCs w:val="24"/>
        </w:rPr>
        <w:t>=.095, I</w:t>
      </w:r>
      <w:r w:rsidRPr="003C6117">
        <w:rPr>
          <w:rFonts w:ascii="Times New Roman" w:eastAsiaTheme="minorEastAsia" w:hAnsi="Times New Roman" w:cs="Times New Roman"/>
          <w:sz w:val="24"/>
          <w:szCs w:val="24"/>
          <w:vertAlign w:val="superscript"/>
        </w:rPr>
        <w:t>2</w:t>
      </w:r>
      <w:r w:rsidRPr="003C6117">
        <w:rPr>
          <w:rFonts w:ascii="Times New Roman" w:eastAsiaTheme="minorEastAsia" w:hAnsi="Times New Roman" w:cs="Times New Roman"/>
          <w:sz w:val="24"/>
          <w:szCs w:val="24"/>
        </w:rPr>
        <w:t xml:space="preserve"> = 23%). </w:t>
      </w:r>
      <w:r w:rsidR="00F12862" w:rsidRPr="003C6117">
        <w:rPr>
          <w:rFonts w:ascii="Times New Roman" w:hAnsi="Times New Roman" w:cs="Times New Roman"/>
          <w:sz w:val="24"/>
          <w:szCs w:val="24"/>
        </w:rPr>
        <w:t>Precision of the original study was not associated to the difference in effect size (</w:t>
      </w:r>
      <w:r w:rsidR="00F12862" w:rsidRPr="003C6117">
        <w:rPr>
          <w:rFonts w:ascii="Times New Roman" w:hAnsi="Times New Roman" w:cs="Times New Roman"/>
          <w:i/>
          <w:sz w:val="24"/>
          <w:szCs w:val="24"/>
        </w:rPr>
        <w:t xml:space="preserve">b </w:t>
      </w:r>
      <w:r w:rsidR="00F12862" w:rsidRPr="003C6117">
        <w:rPr>
          <w:rFonts w:ascii="Times New Roman" w:hAnsi="Times New Roman" w:cs="Times New Roman"/>
          <w:sz w:val="24"/>
          <w:szCs w:val="24"/>
        </w:rPr>
        <w:t xml:space="preserve">= .39, </w:t>
      </w:r>
      <w:r w:rsidR="00F12862" w:rsidRPr="003C6117">
        <w:rPr>
          <w:rFonts w:ascii="Times New Roman" w:hAnsi="Times New Roman" w:cs="Times New Roman"/>
          <w:i/>
          <w:sz w:val="24"/>
          <w:szCs w:val="24"/>
        </w:rPr>
        <w:t>z</w:t>
      </w:r>
      <w:r w:rsidR="00F12862" w:rsidRPr="003C6117">
        <w:rPr>
          <w:rFonts w:ascii="Times New Roman" w:hAnsi="Times New Roman" w:cs="Times New Roman"/>
          <w:sz w:val="24"/>
          <w:szCs w:val="24"/>
        </w:rPr>
        <w:t xml:space="preserve"> = .86</w:t>
      </w:r>
      <w:r w:rsidR="00F12862" w:rsidRPr="003C6117">
        <w:rPr>
          <w:rFonts w:ascii="Times New Roman" w:hAnsi="Times New Roman" w:cs="Times New Roman"/>
          <w:i/>
          <w:sz w:val="24"/>
          <w:szCs w:val="24"/>
        </w:rPr>
        <w:t xml:space="preserve">, </w:t>
      </w:r>
      <w:r w:rsidR="00F12862" w:rsidRPr="003C6117">
        <w:rPr>
          <w:rFonts w:ascii="Times New Roman" w:hAnsi="Times New Roman" w:cs="Times New Roman"/>
          <w:sz w:val="24"/>
          <w:szCs w:val="24"/>
        </w:rPr>
        <w:t xml:space="preserve">one-tailed </w:t>
      </w:r>
      <w:r w:rsidR="00F12862" w:rsidRPr="003C6117">
        <w:rPr>
          <w:rFonts w:ascii="Times New Roman" w:hAnsi="Times New Roman" w:cs="Times New Roman"/>
          <w:i/>
          <w:sz w:val="24"/>
          <w:szCs w:val="24"/>
        </w:rPr>
        <w:t>p</w:t>
      </w:r>
      <w:r w:rsidR="00F12862" w:rsidRPr="003C6117">
        <w:rPr>
          <w:rFonts w:ascii="Times New Roman" w:hAnsi="Times New Roman" w:cs="Times New Roman"/>
          <w:sz w:val="24"/>
          <w:szCs w:val="24"/>
        </w:rPr>
        <w:t xml:space="preserve"> = .2), hence imprecise studies (</w:t>
      </w:r>
      <w:r w:rsidR="00F12862" w:rsidRPr="00F01E96">
        <w:rPr>
          <w:rFonts w:ascii="Times New Roman" w:hAnsi="Times New Roman" w:cs="Times New Roman"/>
          <w:sz w:val="24"/>
          <w:szCs w:val="24"/>
        </w:rPr>
        <w:t>large standard error) did not yield larger effect size differences. This is confirmed by the funnel plot in Figure</w:t>
      </w:r>
      <w:r w:rsidR="00F12862" w:rsidRPr="00F12862">
        <w:rPr>
          <w:rFonts w:ascii="Times New Roman" w:hAnsi="Times New Roman" w:cs="Times New Roman"/>
          <w:sz w:val="24"/>
          <w:szCs w:val="24"/>
        </w:rPr>
        <w:t xml:space="preserve"> 6. Study type was also not associated to the difference in effect size </w:t>
      </w:r>
      <w:r w:rsidR="00186EEC">
        <w:rPr>
          <w:rFonts w:ascii="Times New Roman" w:hAnsi="Times New Roman" w:cs="Times New Roman"/>
          <w:sz w:val="24"/>
          <w:szCs w:val="24"/>
        </w:rPr>
        <w:t>(</w:t>
      </w:r>
      <w:r w:rsidR="00F12862" w:rsidRPr="00F12862">
        <w:rPr>
          <w:rFonts w:ascii="Times New Roman" w:hAnsi="Times New Roman" w:cs="Times New Roman"/>
          <w:sz w:val="24"/>
          <w:szCs w:val="24"/>
        </w:rPr>
        <w:t>χ</w:t>
      </w:r>
      <w:r w:rsidR="00186EEC">
        <w:rPr>
          <w:rFonts w:ascii="Times New Roman" w:hAnsi="Times New Roman" w:cs="Times New Roman"/>
          <w:sz w:val="24"/>
          <w:szCs w:val="24"/>
          <w:vertAlign w:val="superscript"/>
        </w:rPr>
        <w:t>2</w:t>
      </w:r>
      <w:r w:rsidR="00186EEC">
        <w:rPr>
          <w:rFonts w:ascii="Times New Roman" w:hAnsi="Times New Roman" w:cs="Times New Roman"/>
          <w:sz w:val="24"/>
          <w:szCs w:val="24"/>
        </w:rPr>
        <w:t xml:space="preserve">(4) = 2.15, </w:t>
      </w:r>
      <w:r w:rsidR="00186EEC">
        <w:rPr>
          <w:rFonts w:ascii="Times New Roman" w:hAnsi="Times New Roman" w:cs="Times New Roman"/>
          <w:i/>
          <w:sz w:val="24"/>
          <w:szCs w:val="24"/>
        </w:rPr>
        <w:t>p</w:t>
      </w:r>
      <w:r w:rsidR="00186EEC">
        <w:rPr>
          <w:rFonts w:ascii="Times New Roman" w:hAnsi="Times New Roman" w:cs="Times New Roman"/>
          <w:sz w:val="24"/>
          <w:szCs w:val="24"/>
        </w:rPr>
        <w:t xml:space="preserve"> = .71), i.e. the average difference in effect size was equal for JPSP, JEP, PS-soc, PS-cogn, and PS-other. *** Results of meta-analyses on other moderators ***.</w:t>
      </w:r>
    </w:p>
    <w:p w14:paraId="44B3C113" w14:textId="541129BF" w:rsidR="00F12862" w:rsidRPr="00F12862" w:rsidRDefault="00F12862" w:rsidP="00F12862">
      <w:pPr>
        <w:spacing w:before="120" w:after="0"/>
        <w:rPr>
          <w:rFonts w:ascii="Times New Roman" w:hAnsi="Times New Roman" w:cs="Times New Roman"/>
          <w:sz w:val="24"/>
          <w:szCs w:val="24"/>
        </w:rPr>
      </w:pPr>
      <w:r w:rsidRPr="00F12862">
        <w:rPr>
          <w:rFonts w:ascii="Times New Roman" w:hAnsi="Times New Roman" w:cs="Times New Roman"/>
          <w:noProof/>
          <w:sz w:val="24"/>
          <w:szCs w:val="24"/>
        </w:rPr>
        <w:lastRenderedPageBreak/>
        <w:drawing>
          <wp:inline distT="0" distB="0" distL="0" distR="0" wp14:anchorId="0F512496" wp14:editId="3550215F">
            <wp:extent cx="5943600" cy="4269170"/>
            <wp:effectExtent l="0" t="0" r="0" b="0"/>
            <wp:docPr id="5" name="Picture 5" descr="D:\Dropbox\reproducibility project\funnel plot dif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reproducibility project\funnel plot differe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69170"/>
                    </a:xfrm>
                    <a:prstGeom prst="rect">
                      <a:avLst/>
                    </a:prstGeom>
                    <a:noFill/>
                    <a:ln>
                      <a:noFill/>
                    </a:ln>
                  </pic:spPr>
                </pic:pic>
              </a:graphicData>
            </a:graphic>
          </wp:inline>
        </w:drawing>
      </w:r>
    </w:p>
    <w:p w14:paraId="072EFE9B" w14:textId="2101FA2E" w:rsidR="00EB37AA" w:rsidRDefault="00F12862" w:rsidP="00EB37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t>Figure 6: Funnel plot of meta-analysis on difference in effect size (original – replication).</w:t>
      </w:r>
    </w:p>
    <w:p w14:paraId="625921C4" w14:textId="77777777" w:rsidR="00371DCE" w:rsidRDefault="00371DCE" w:rsidP="001C66E3">
      <w:pPr>
        <w:spacing w:before="120" w:after="0"/>
        <w:rPr>
          <w:ins w:id="82" w:author="R.C.M. van Aert" w:date="2015-03-25T11:27:00Z"/>
          <w:rFonts w:ascii="Times New Roman" w:hAnsi="Times New Roman" w:cs="Times New Roman"/>
          <w:sz w:val="24"/>
          <w:szCs w:val="24"/>
        </w:rPr>
        <w:sectPr w:rsidR="00371DCE">
          <w:pgSz w:w="12240" w:h="15840"/>
          <w:pgMar w:top="1440" w:right="1440" w:bottom="1440" w:left="1440" w:header="708" w:footer="708" w:gutter="0"/>
          <w:cols w:space="708"/>
          <w:docGrid w:linePitch="360"/>
        </w:sectPr>
      </w:pPr>
    </w:p>
    <w:p w14:paraId="336AFA54" w14:textId="7406408D" w:rsidR="00953E92" w:rsidRDefault="00371DCE" w:rsidP="001C66E3">
      <w:pPr>
        <w:spacing w:before="120" w:after="0"/>
        <w:rPr>
          <w:ins w:id="83" w:author="R.C.M. van Aert" w:date="2015-03-25T11:29:00Z"/>
          <w:rFonts w:ascii="Times New Roman" w:hAnsi="Times New Roman" w:cs="Times New Roman"/>
          <w:sz w:val="24"/>
          <w:szCs w:val="24"/>
        </w:rPr>
      </w:pPr>
      <w:ins w:id="84" w:author="R.C.M. van Aert" w:date="2015-03-25T11:28:00Z">
        <w:r>
          <w:rPr>
            <w:rFonts w:ascii="Times New Roman" w:hAnsi="Times New Roman" w:cs="Times New Roman"/>
            <w:sz w:val="24"/>
            <w:szCs w:val="24"/>
          </w:rPr>
          <w:lastRenderedPageBreak/>
          <w:t xml:space="preserve">Option 1 </w:t>
        </w:r>
      </w:ins>
      <w:ins w:id="85" w:author="R.C.M. van Aert" w:date="2015-03-25T11:29:00Z">
        <w:r>
          <w:rPr>
            <w:rFonts w:ascii="Times New Roman" w:hAnsi="Times New Roman" w:cs="Times New Roman"/>
            <w:sz w:val="24"/>
            <w:szCs w:val="24"/>
          </w:rPr>
          <w:t>for</w:t>
        </w:r>
      </w:ins>
      <w:ins w:id="86" w:author="R.C.M. van Aert" w:date="2015-03-25T11:28:00Z">
        <w:r>
          <w:rPr>
            <w:rFonts w:ascii="Times New Roman" w:hAnsi="Times New Roman" w:cs="Times New Roman"/>
            <w:sz w:val="24"/>
            <w:szCs w:val="24"/>
          </w:rPr>
          <w:t xml:space="preserve"> standardizing: (x-mean)/sd where x is a </w:t>
        </w:r>
      </w:ins>
      <w:ins w:id="87" w:author="R.C.M. van Aert" w:date="2015-03-25T11:29:00Z">
        <w:r>
          <w:rPr>
            <w:rFonts w:ascii="Times New Roman" w:hAnsi="Times New Roman" w:cs="Times New Roman"/>
            <w:sz w:val="24"/>
            <w:szCs w:val="24"/>
          </w:rPr>
          <w:t xml:space="preserve">particular </w:t>
        </w:r>
      </w:ins>
      <w:ins w:id="88" w:author="R.C.M. van Aert" w:date="2015-03-25T11:28:00Z">
        <w:r>
          <w:rPr>
            <w:rFonts w:ascii="Times New Roman" w:hAnsi="Times New Roman" w:cs="Times New Roman"/>
            <w:sz w:val="24"/>
            <w:szCs w:val="24"/>
          </w:rPr>
          <w:t>score on a variable</w:t>
        </w:r>
      </w:ins>
    </w:p>
    <w:p w14:paraId="2EE7603A" w14:textId="77777777" w:rsidR="00371DCE" w:rsidRDefault="00371DCE" w:rsidP="001C66E3">
      <w:pPr>
        <w:spacing w:before="120" w:after="0"/>
        <w:rPr>
          <w:ins w:id="89" w:author="R.C.M. van Aert" w:date="2015-03-25T11:29:00Z"/>
          <w:rFonts w:ascii="Times New Roman" w:hAnsi="Times New Roman" w:cs="Times New Roman"/>
          <w:sz w:val="24"/>
          <w:szCs w:val="24"/>
        </w:rPr>
      </w:pPr>
    </w:p>
    <w:p w14:paraId="1F19DE61"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 xml:space="preserve">              fis.o  fis.r es.meta   diff importance surprising experience.O challenge experience.R quality</w:t>
      </w:r>
    </w:p>
    <w:p w14:paraId="3E74E27D"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fis.o         1.000  0.612   0.841  0.210     -0.269     -0.172       -0.083    -0.167        0.159  -0.020</w:t>
      </w:r>
    </w:p>
    <w:p w14:paraId="2521B88B"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fis.r         0.612  1.000   0.912 -0.644     -0.130     -0.188       -0.022    -0.235       -0.148  -0.027</w:t>
      </w:r>
    </w:p>
    <w:p w14:paraId="19B16BE3"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es.meta       0.841  0.912   1.000 -0.314     -0.233     -0.234       -0.071    -0.232        0.026   0.007</w:t>
      </w:r>
    </w:p>
    <w:p w14:paraId="4684B091"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diff          0.210 -0.644  -0.314  1.000     -0.100      0.066       -0.052     0.130        0.338   0.014</w:t>
      </w:r>
    </w:p>
    <w:p w14:paraId="6B7680F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importance   -0.269 -0.130  -0.233 -0.100      1.000      0.435        0.434     0.336        0.090   0.072</w:t>
      </w:r>
    </w:p>
    <w:p w14:paraId="3C3F73B4"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surprising   -0.172 -0.188  -0.234  0.066      0.435      1.000        0.027     0.228        0.080  -0.066</w:t>
      </w:r>
    </w:p>
    <w:p w14:paraId="69469BBA"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experience.O -0.083 -0.022  -0.071 -0.052      0.434      0.027        1.000     0.131       -0.072   0.233</w:t>
      </w:r>
    </w:p>
    <w:p w14:paraId="54D11885"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challenge    -0.167 -0.235  -0.232  0.130      0.336      0.228        0.131     1.000       -0.076  -0.001</w:t>
      </w:r>
    </w:p>
    <w:p w14:paraId="74A67A02"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experience.R  0.159 -0.148   0.026  0.338      0.090      0.080       -0.072    -0.076        1.000  -0.104</w:t>
      </w:r>
    </w:p>
    <w:p w14:paraId="31A39ACF"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quality      -0.020 -0.027   0.007  0.014      0.072     -0.066        0.233    -0.001       -0.104   1.000</w:t>
      </w:r>
    </w:p>
    <w:p w14:paraId="7D636669" w14:textId="77777777" w:rsidR="00371DCE" w:rsidRDefault="00371DCE" w:rsidP="001C66E3">
      <w:pPr>
        <w:spacing w:before="120" w:after="0"/>
        <w:rPr>
          <w:rFonts w:ascii="Times New Roman" w:hAnsi="Times New Roman" w:cs="Times New Roman"/>
          <w:sz w:val="24"/>
          <w:szCs w:val="24"/>
        </w:rPr>
      </w:pPr>
      <w:bookmarkStart w:id="90" w:name="_GoBack"/>
      <w:bookmarkEnd w:id="90"/>
    </w:p>
    <w:p w14:paraId="1888CA7F" w14:textId="680CC13E" w:rsidR="00371DCE" w:rsidRDefault="00371DCE" w:rsidP="00371DCE">
      <w:pPr>
        <w:spacing w:before="120" w:after="0"/>
        <w:rPr>
          <w:ins w:id="91" w:author="R.C.M. van Aert" w:date="2015-03-25T11:30:00Z"/>
          <w:rFonts w:ascii="Times New Roman" w:hAnsi="Times New Roman" w:cs="Times New Roman"/>
          <w:sz w:val="24"/>
          <w:szCs w:val="24"/>
        </w:rPr>
      </w:pPr>
      <w:ins w:id="92" w:author="R.C.M. van Aert" w:date="2015-03-25T11:29:00Z">
        <w:r>
          <w:rPr>
            <w:rFonts w:ascii="Times New Roman" w:hAnsi="Times New Roman" w:cs="Times New Roman"/>
            <w:sz w:val="24"/>
            <w:szCs w:val="24"/>
          </w:rPr>
          <w:t>Option 2 for standardizing: (x-</w:t>
        </w:r>
      </w:ins>
      <w:ins w:id="93" w:author="R.C.M. van Aert" w:date="2015-03-25T11:30:00Z">
        <w:r>
          <w:rPr>
            <w:rFonts w:ascii="Times New Roman" w:hAnsi="Times New Roman" w:cs="Times New Roman"/>
            <w:sz w:val="24"/>
            <w:szCs w:val="24"/>
          </w:rPr>
          <w:t>min</w:t>
        </w:r>
      </w:ins>
      <w:ins w:id="94" w:author="R.C.M. van Aert" w:date="2015-03-25T11:29:00Z">
        <w:r>
          <w:rPr>
            <w:rFonts w:ascii="Times New Roman" w:hAnsi="Times New Roman" w:cs="Times New Roman"/>
            <w:sz w:val="24"/>
            <w:szCs w:val="24"/>
          </w:rPr>
          <w:t>)/</w:t>
        </w:r>
      </w:ins>
      <w:ins w:id="95" w:author="R.C.M. van Aert" w:date="2015-03-25T11:30:00Z">
        <w:r>
          <w:rPr>
            <w:rFonts w:ascii="Times New Roman" w:hAnsi="Times New Roman" w:cs="Times New Roman"/>
            <w:sz w:val="24"/>
            <w:szCs w:val="24"/>
          </w:rPr>
          <w:t>(max-min)</w:t>
        </w:r>
      </w:ins>
      <w:ins w:id="96" w:author="R.C.M. van Aert" w:date="2015-03-25T11:29:00Z">
        <w:r>
          <w:rPr>
            <w:rFonts w:ascii="Times New Roman" w:hAnsi="Times New Roman" w:cs="Times New Roman"/>
            <w:sz w:val="24"/>
            <w:szCs w:val="24"/>
          </w:rPr>
          <w:t xml:space="preserve"> where x is a particular score on a variable</w:t>
        </w:r>
      </w:ins>
      <w:ins w:id="97" w:author="R.C.M. van Aert" w:date="2015-03-25T11:30:00Z">
        <w:r>
          <w:rPr>
            <w:rFonts w:ascii="Times New Roman" w:hAnsi="Times New Roman" w:cs="Times New Roman"/>
            <w:sz w:val="24"/>
            <w:szCs w:val="24"/>
          </w:rPr>
          <w:t>, min is the lowest possible score on the scale and max is the highest possible score on the scale</w:t>
        </w:r>
      </w:ins>
    </w:p>
    <w:p w14:paraId="4573017C" w14:textId="77777777" w:rsidR="00371DCE" w:rsidRDefault="00371DCE" w:rsidP="00371DCE">
      <w:pPr>
        <w:spacing w:before="120" w:after="0"/>
        <w:rPr>
          <w:ins w:id="98" w:author="R.C.M. van Aert" w:date="2015-03-25T11:30:00Z"/>
          <w:rFonts w:ascii="Times New Roman" w:hAnsi="Times New Roman" w:cs="Times New Roman"/>
          <w:sz w:val="24"/>
          <w:szCs w:val="24"/>
        </w:rPr>
      </w:pPr>
    </w:p>
    <w:p w14:paraId="0A808734"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 xml:space="preserve">             fis.o  fis.r es.meta   diff importance surprising experience.O challenge experience.R quality</w:t>
      </w:r>
    </w:p>
    <w:p w14:paraId="7FCF9D25"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fis.o         1.000  0.612   0.841  0.210     -0.254     -0.172       -0.089    -0.294        0.145  -0.032</w:t>
      </w:r>
    </w:p>
    <w:p w14:paraId="5ACC8AAD"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fis.r         0.612  1.000   0.912 -0.644     -0.120     -0.188       -0.014    -0.317       -0.142  -0.037</w:t>
      </w:r>
    </w:p>
    <w:p w14:paraId="73F100F6"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es.meta       0.841  0.912   1.000 -0.314     -0.222     -0.234       -0.075    -0.363        0.011  -0.020</w:t>
      </w:r>
    </w:p>
    <w:p w14:paraId="7FBECFB4"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diff          0.210 -0.644  -0.314  1.000     -0.098      0.066       -0.069     0.107        0.316   0.015</w:t>
      </w:r>
    </w:p>
    <w:p w14:paraId="563333C9"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importance   -0.254 -0.120  -0.222 -0.098      1.000      0.401        0.452     0.244        0.101   0.041</w:t>
      </w:r>
    </w:p>
    <w:p w14:paraId="0556888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surprising   -0.172 -0.188  -0.234  0.066      0.401      1.000        0.043     0.107        0.092  -0.069</w:t>
      </w:r>
    </w:p>
    <w:p w14:paraId="63C15D97"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experience.O -0.089 -0.014  -0.075 -0.069      0.452      0.043        1.000     0.047       -0.139   0.224</w:t>
      </w:r>
    </w:p>
    <w:p w14:paraId="0C3057E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challenge    -0.294 -0.317  -0.363  0.107      0.244      0.107        0.047     1.000        0.018  -0.089</w:t>
      </w:r>
    </w:p>
    <w:p w14:paraId="35A9F26B"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experience.R  0.145 -0.142   0.011  0.316      0.101      0.092       -0.139     0.018        1.000  -0.117</w:t>
      </w:r>
    </w:p>
    <w:p w14:paraId="53C5CC1C"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quality      -0.032 -0.037  -0.020  0.015      0.041     -0.069        0.224    -0.089       -0.117   1.000</w:t>
      </w:r>
    </w:p>
    <w:p w14:paraId="31C50030" w14:textId="7455613E" w:rsidR="00371DCE" w:rsidRDefault="00371DCE" w:rsidP="00371DCE">
      <w:pPr>
        <w:pStyle w:val="HTMLPreformatted"/>
        <w:wordWrap w:val="0"/>
        <w:rPr>
          <w:ins w:id="99" w:author="R.C.M. van Aert" w:date="2015-03-25T11:31:00Z"/>
          <w:rFonts w:ascii="Lucida Console" w:hAnsi="Lucida Console"/>
          <w:color w:val="FFFFFF"/>
          <w:shd w:val="clear" w:color="auto" w:fill="323232"/>
        </w:rPr>
      </w:pPr>
    </w:p>
    <w:p w14:paraId="4C5E6780" w14:textId="77777777" w:rsidR="00371DCE" w:rsidRDefault="00371DCE" w:rsidP="00371DCE">
      <w:pPr>
        <w:spacing w:before="120" w:after="0"/>
        <w:rPr>
          <w:ins w:id="100" w:author="R.C.M. van Aert" w:date="2015-03-25T11:34:00Z"/>
          <w:rFonts w:ascii="Times New Roman" w:hAnsi="Times New Roman" w:cs="Times New Roman"/>
          <w:sz w:val="24"/>
          <w:szCs w:val="24"/>
        </w:rPr>
      </w:pPr>
    </w:p>
    <w:p w14:paraId="6AC218A3" w14:textId="0B22F581" w:rsidR="005C4E16" w:rsidRDefault="005C4E16" w:rsidP="00371DCE">
      <w:pPr>
        <w:spacing w:before="120" w:after="0"/>
        <w:rPr>
          <w:ins w:id="101" w:author="R.C.M. van Aert" w:date="2015-03-25T11:34:00Z"/>
          <w:rFonts w:ascii="Times New Roman" w:hAnsi="Times New Roman" w:cs="Times New Roman"/>
          <w:sz w:val="24"/>
          <w:szCs w:val="24"/>
        </w:rPr>
      </w:pPr>
      <w:ins w:id="102" w:author="R.C.M. van Aert" w:date="2015-03-25T11:34:00Z">
        <w:r>
          <w:rPr>
            <w:rFonts w:ascii="Times New Roman" w:hAnsi="Times New Roman" w:cs="Times New Roman"/>
            <w:sz w:val="24"/>
            <w:szCs w:val="24"/>
          </w:rPr>
          <w:t>Table with results of meta-analyses</w:t>
        </w:r>
      </w:ins>
    </w:p>
    <w:p w14:paraId="0F884895"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 xml:space="preserve">    ID fis.o sei.o pval.o  fis.r sei.r pval.r   diff es.meta se.meta ci.lb.meta ci.ub.meta pval.meta</w:t>
      </w:r>
    </w:p>
    <w:p w14:paraId="7A553080"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1    1 0.685 0.289  0.009  0.149 0.192  0.219  0.535   0.314   0.160      0.000      0.628     0.050</w:t>
      </w:r>
    </w:p>
    <w:p w14:paraId="31329D6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2    2 0.711 0.213  0.000  0.234 0.213  0.136  0.477   0.472   0.151      0.177      0.768     0.002</w:t>
      </w:r>
    </w:p>
    <w:p w14:paraId="7DCE5368"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    3 0.454 0.209  0.015 -0.219 0.183  0.884  0.672   0.073   0.137     -0.196      0.342     0.594</w:t>
      </w:r>
    </w:p>
    <w:p w14:paraId="6F62C3CD"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    4 0.233 0.073  0.001 -0.006 0.061  0.540  0.239   0.093   0.047      0.001      0.185     0.047</w:t>
      </w:r>
    </w:p>
    <w:p w14:paraId="3AFE759A"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5    5 0.499 0.183  0.003  0.136 0.147  0.179  0.363   0.279   0.115      0.054      0.504     0.015</w:t>
      </w:r>
    </w:p>
    <w:p w14:paraId="4EF25E99"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6    6 0.685 0.213  0.001  0.419 0.183  0.011  0.267   0.532   0.139      0.260      0.803     0.000</w:t>
      </w:r>
    </w:p>
    <w:p w14:paraId="432402A0"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lastRenderedPageBreak/>
        <w:t>7    7 0.898 0.101  0.000  0.132 0.277  0.317  0.765   0.808   0.095      0.622      0.994     0.000</w:t>
      </w:r>
    </w:p>
    <w:p w14:paraId="5785954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8   10 0.865 0.192  0.000  1.047 0.189  0.000 -0.183   0.958   0.135      0.693      1.222     0.000</w:t>
      </w:r>
    </w:p>
    <w:p w14:paraId="3ABDC1BB"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9   11 0.815 0.224  0.000  0.506 0.189  0.004  0.309   0.634   0.144      0.351      0.917     0.000</w:t>
      </w:r>
    </w:p>
    <w:p w14:paraId="1CBDE818"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10  15 0.198 0.104  0.028  0.252 0.065  0.000 -0.054   0.237   0.055      0.129      0.344     0.000</w:t>
      </w:r>
    </w:p>
    <w:p w14:paraId="3C7DAD4C"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11  19 0.634 0.183  0.000  0.426 0.236  0.035  0.208   0.556   0.144      0.273      0.839     0.000</w:t>
      </w:r>
    </w:p>
    <w:p w14:paraId="3C6E0883"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12  20 0.228 0.104  0.014  0.019 0.098  0.421  0.209   0.117   0.071     -0.022      0.257     0.099</w:t>
      </w:r>
    </w:p>
    <w:p w14:paraId="64496380"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13  24 0.381 0.081  0.000  0.292 0.146  0.023  0.089   0.360   0.071      0.221      0.499     0.000</w:t>
      </w:r>
    </w:p>
    <w:p w14:paraId="6E7B2480"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14  26 0.162 0.104  0.059  0.145 0.105  0.083  0.017   0.154   0.074      0.009      0.298     0.037</w:t>
      </w:r>
    </w:p>
    <w:p w14:paraId="05343E23"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15  27 0.398 0.183  0.015  0.400 0.120  0.000 -0.002   0.399   0.101      0.202      0.596     0.000</w:t>
      </w:r>
    </w:p>
    <w:p w14:paraId="40406D1A"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16  28 0.356 0.183  0.026  0.104 0.106  0.164  0.252   0.167   0.092     -0.012      0.347     0.068</w:t>
      </w:r>
    </w:p>
    <w:p w14:paraId="02A6549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17  29 0.946 0.408  0.010  0.875 0.277  0.001  0.071   0.897   0.229      0.448      1.347     0.000</w:t>
      </w:r>
    </w:p>
    <w:p w14:paraId="4208E087"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18  32 0.730 0.169  0.000  0.524 0.167  0.001  0.207   0.626   0.119      0.393      0.858     0.000</w:t>
      </w:r>
    </w:p>
    <w:p w14:paraId="699A7E8C"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19  33 0.572 0.162  0.000  0.327 0.162  0.022  0.245   0.450   0.115      0.225      0.674     0.000</w:t>
      </w:r>
    </w:p>
    <w:p w14:paraId="66F5BA17"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20  36 0.895 0.229  0.000  0.832 0.229  0.000  0.063   0.864   0.162      0.546      1.182     0.000</w:t>
      </w:r>
    </w:p>
    <w:p w14:paraId="7BF10082"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21  37 0.620 0.316  0.025  0.365 0.250  0.072  0.255   0.463   0.196      0.079      0.848     0.018</w:t>
      </w:r>
    </w:p>
    <w:p w14:paraId="67AD7A9A"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22  44 0.368 0.123  0.001  0.151 0.076  0.023  0.217   0.211   0.064      0.084      0.337     0.001</w:t>
      </w:r>
    </w:p>
    <w:p w14:paraId="05455E0F"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23  48 0.229 0.105  0.014  0.009 0.072  0.450  0.220   0.080   0.060     -0.036      0.197     0.178</w:t>
      </w:r>
    </w:p>
    <w:p w14:paraId="51361F71"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24  49 0.398 0.174  0.011 -0.030 0.108  0.611  0.429   0.089   0.092     -0.091      0.270     0.332</w:t>
      </w:r>
    </w:p>
    <w:p w14:paraId="24612285"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25  52 0.209 0.088  0.009  0.094 0.095  0.161  0.114   0.156   0.065      0.030      0.283     0.015</w:t>
      </w:r>
    </w:p>
    <w:p w14:paraId="3D761472"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26  53 0.397 0.183  0.015  0.077 0.118  0.257  0.320   0.171   0.099     -0.023      0.365     0.084</w:t>
      </w:r>
    </w:p>
    <w:p w14:paraId="75FB21D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27  56 0.399 0.101  0.000 -0.042 0.164  0.601  0.441   0.278   0.086      0.109      0.447     0.001</w:t>
      </w:r>
    </w:p>
    <w:p w14:paraId="3E4F344A"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28  58 0.169 0.074  0.012  0.037 0.060  0.270  0.132   0.089   0.047     -0.003      0.181     0.057</w:t>
      </w:r>
    </w:p>
    <w:p w14:paraId="7F95D16C"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29  61 0.223 0.097  0.010  0.005 0.068  0.472  0.219   0.076   0.055     -0.032      0.185     0.167</w:t>
      </w:r>
    </w:p>
    <w:p w14:paraId="31901492"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30  63 0.281 0.122  0.011  0.074 0.083  0.187  0.207   0.140   0.069      0.005      0.275     0.042</w:t>
      </w:r>
    </w:p>
    <w:p w14:paraId="7F71F416"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31  65 0.462 0.158  0.002  0.012 0.088  0.447  0.450   0.118   0.077     -0.033      0.268     0.125</w:t>
      </w:r>
    </w:p>
    <w:p w14:paraId="51ADE208"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32  68 0.188 0.093  0.022  0.003 0.067  0.482  0.185   0.066   0.055     -0.041      0.173     0.224</w:t>
      </w:r>
    </w:p>
    <w:p w14:paraId="16C5386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33  71 0.226 0.052  0.000  0.073 0.076  0.166  0.152   0.177   0.043      0.093      0.261     0.000</w:t>
      </w:r>
    </w:p>
    <w:p w14:paraId="2712A08A"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34  72 0.211 0.062  0.000  0.045 0.064  0.242  0.166   0.129   0.045      0.042      0.217     0.004</w:t>
      </w:r>
    </w:p>
    <w:p w14:paraId="10A59A0A"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35  81 0.275 0.106  0.005 -0.102 0.086  0.883  0.377   0.047   0.067     -0.084      0.178     0.480</w:t>
      </w:r>
    </w:p>
    <w:p w14:paraId="3C13252F"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36  87 0.418 0.141  0.002  0.013 0.147  0.465  0.405   0.224   0.102      0.024      0.424     0.028</w:t>
      </w:r>
    </w:p>
    <w:p w14:paraId="458654B7"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37  89 0.141 0.200  0.241  0.029 0.200  0.442  0.111   0.085   0.141     -0.192      0.362     0.547</w:t>
      </w:r>
    </w:p>
    <w:p w14:paraId="4D6CC5C0"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38  93 0.329 0.110  0.001 -0.136 0.122  0.867  0.465   0.120   0.082     -0.041      0.280     0.144</w:t>
      </w:r>
    </w:p>
    <w:p w14:paraId="60EB2559"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39  94 0.359 0.200  0.036  0.298 0.131  0.012  0.061   0.317   0.110      0.101      0.532     0.004</w:t>
      </w:r>
    </w:p>
    <w:p w14:paraId="3804B5ED"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40  97 0.398 0.118  0.000  0.037 0.026  0.077  0.361   0.054   0.025      0.004      0.103     0.034</w:t>
      </w:r>
    </w:p>
    <w:p w14:paraId="27C422D6"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41 106 0.402 0.174  0.010 -0.227 0.151  0.934  0.629   0.043   0.114     -0.181      0.266     0.707</w:t>
      </w:r>
    </w:p>
    <w:p w14:paraId="2A792823"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42 107 0.226 0.110  0.020  0.105 0.080  0.095  0.121   0.147   0.065      0.020      0.274     0.023</w:t>
      </w:r>
    </w:p>
    <w:p w14:paraId="050589A1"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43 110 0.625 0.060  0.000  0.091 0.084  0.139  0.533   0.445   0.049      0.349      0.541     0.000</w:t>
      </w:r>
    </w:p>
    <w:p w14:paraId="407DA0D5"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44 111 0.347 0.136  0.005  0.230 0.093  0.007  0.117   0.267   0.077      0.116      0.418     0.001</w:t>
      </w:r>
    </w:p>
    <w:p w14:paraId="2E8FDFD3"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45 112 0.869 0.354  0.007  0.974 0.354  0.003 -0.104   0.922   0.250      0.432      1.412     0.000</w:t>
      </w:r>
    </w:p>
    <w:p w14:paraId="608A7053"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46 113 0.831 0.090  0.000  1.005 0.076  0.000 -0.173   0.933   0.058      0.819      1.047     0.000</w:t>
      </w:r>
    </w:p>
    <w:p w14:paraId="3A0415B7"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47 114 0.649 0.186  0.000  0.780 0.186  0.000 -0.131   0.714   0.131      0.457      0.972     0.000</w:t>
      </w:r>
    </w:p>
    <w:p w14:paraId="49C1E718"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48 115 0.552 0.183  0.001  0.485 0.378  0.100  0.067   0.539   0.164      0.217      0.861     0.001</w:t>
      </w:r>
    </w:p>
    <w:p w14:paraId="2ECB66DA"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49 116 0.296 0.076  0.000  0.335 0.085  0.000 -0.039   0.313   0.057      0.202      0.425     0.000</w:t>
      </w:r>
    </w:p>
    <w:p w14:paraId="4C357896"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50 118 0.217 0.095  0.011  0.049 0.080  0.270  0.168   0.118   0.061     -0.002      0.238     0.053</w:t>
      </w:r>
    </w:p>
    <w:p w14:paraId="3A5FDF98"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51 120 0.400 0.189  0.017  0.255 0.158  0.053  0.145   0.315   0.121      0.077      0.553     0.009</w:t>
      </w:r>
    </w:p>
    <w:p w14:paraId="0B11A08A"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52 122 0.912 0.408  0.013  1.608 0.258  0.000 -0.697   1.409   0.218      0.982      1.837     0.000</w:t>
      </w:r>
    </w:p>
    <w:p w14:paraId="3E488B33"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lastRenderedPageBreak/>
        <w:t>53 124 0.405 0.174  0.010  0.034 0.122  0.389  0.371   0.157   0.100     -0.039      0.353     0.117</w:t>
      </w:r>
    </w:p>
    <w:p w14:paraId="0010FECB"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54 129 0.390 0.200  0.025  0.018 0.126  0.444  0.373   0.124   0.107     -0.085      0.333     0.246</w:t>
      </w:r>
    </w:p>
    <w:p w14:paraId="270B6E5D"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55 133 0.479 0.213  0.012  0.452 0.167  0.003  0.027   0.462   0.131      0.205      0.720     0.000</w:t>
      </w:r>
    </w:p>
    <w:p w14:paraId="7C95BD99"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56 134 0.213 0.094  0.011  0.550 0.066  0.000 -0.336   0.439   0.054      0.334      0.544     0.000</w:t>
      </w:r>
    </w:p>
    <w:p w14:paraId="17979FE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57 135 0.005 0.042  0.456  0.106 0.017  0.000 -0.102   0.092   0.016      0.062      0.123     0.000</w:t>
      </w:r>
    </w:p>
    <w:p w14:paraId="2EDF1EFD"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58 136 0.547 0.192  0.002  0.103 0.135  0.223  0.444   0.249   0.110      0.033      0.465     0.024</w:t>
      </w:r>
    </w:p>
    <w:p w14:paraId="40B4AC39"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59 145 1.017 0.115  0.000  0.780 0.169  0.000  0.237   0.942   0.095      0.755      1.129     0.000</w:t>
      </w:r>
    </w:p>
    <w:p w14:paraId="6E3FD827"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60 146 0.775 0.277  0.003  0.545 0.316  0.042  0.230   0.675   0.209      0.267      1.084     0.001</w:t>
      </w:r>
    </w:p>
    <w:p w14:paraId="22543B05"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61 148 0.191 0.072  0.004  0.030 0.062  0.314  0.161   0.099   0.047      0.007      0.191     0.036</w:t>
      </w:r>
    </w:p>
    <w:p w14:paraId="1468E332"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62 150 0.913 0.289  0.001  0.211 0.243  0.193  0.702   0.501   0.186      0.137      0.865     0.007</w:t>
      </w:r>
    </w:p>
    <w:p w14:paraId="16E0A75E"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63 151 0.424 0.158  0.004  0.003 0.090  0.487  0.421   0.106   0.078     -0.047      0.260     0.176</w:t>
      </w:r>
    </w:p>
    <w:p w14:paraId="43818F73"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64 153 1.292 0.408  0.001  0.121 0.408  0.384  1.171   0.706   0.289      0.140      1.272     0.014</w:t>
      </w:r>
    </w:p>
    <w:p w14:paraId="5C69017F"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65 154 0.460 0.122  0.000  0.110 0.277  0.345  0.349   0.403   0.112      0.184      0.622     0.000</w:t>
      </w:r>
    </w:p>
    <w:p w14:paraId="436B535B"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66 155 0.321 0.141  0.012 -0.034 0.120  0.611  0.355   0.115   0.092     -0.065      0.295     0.210</w:t>
      </w:r>
    </w:p>
    <w:p w14:paraId="0769AB52"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67 158 0.394 0.164  0.008  0.437 0.104  0.000 -0.043   0.425   0.088      0.252      0.597     0.000</w:t>
      </w:r>
    </w:p>
    <w:p w14:paraId="7BDE136C"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68 161 0.527 0.152  0.000  0.180 0.152  0.119  0.348   0.354   0.108      0.142      0.565     0.001</w:t>
      </w:r>
    </w:p>
    <w:p w14:paraId="119BFDA3" w14:textId="77777777" w:rsidR="00245FFA" w:rsidRPr="00245FFA" w:rsidRDefault="00245FFA" w:rsidP="0024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shd w:val="clear" w:color="auto" w:fill="E1E2E5"/>
        </w:rPr>
      </w:pPr>
      <w:r w:rsidRPr="00245FFA">
        <w:rPr>
          <w:rFonts w:ascii="Lucida Console" w:eastAsia="Times New Roman" w:hAnsi="Lucida Console" w:cs="Courier New"/>
          <w:color w:val="000000"/>
          <w:sz w:val="20"/>
          <w:szCs w:val="20"/>
          <w:shd w:val="clear" w:color="auto" w:fill="E1E2E5"/>
        </w:rPr>
        <w:t>69 167 0.686 0.250  0.003  0.260 0.224  0.123  0.426   0.449   0.167      0.122      0.776     0.007</w:t>
      </w:r>
    </w:p>
    <w:p w14:paraId="33381FA6" w14:textId="77777777" w:rsidR="005C4E16" w:rsidRDefault="005C4E16" w:rsidP="00371DCE">
      <w:pPr>
        <w:spacing w:before="120" w:after="0"/>
        <w:rPr>
          <w:ins w:id="103" w:author="R.C.M. van Aert" w:date="2015-03-25T11:29:00Z"/>
          <w:rFonts w:ascii="Times New Roman" w:hAnsi="Times New Roman" w:cs="Times New Roman"/>
          <w:sz w:val="24"/>
          <w:szCs w:val="24"/>
        </w:rPr>
      </w:pPr>
    </w:p>
    <w:p w14:paraId="0ECB94A7" w14:textId="77777777" w:rsidR="00E770CF" w:rsidRDefault="00E770CF">
      <w:pPr>
        <w:rPr>
          <w:ins w:id="104" w:author="R.C.M. van Aert" w:date="2015-03-25T11:36:00Z"/>
          <w:rFonts w:ascii="Times New Roman" w:hAnsi="Times New Roman" w:cs="Times New Roman"/>
          <w:sz w:val="24"/>
          <w:szCs w:val="24"/>
        </w:rPr>
        <w:sectPr w:rsidR="00E770CF" w:rsidSect="00371DCE">
          <w:pgSz w:w="15840" w:h="12240" w:orient="landscape"/>
          <w:pgMar w:top="1440" w:right="1440" w:bottom="1440" w:left="1440" w:header="708" w:footer="708" w:gutter="0"/>
          <w:cols w:space="708"/>
          <w:docGrid w:linePitch="360"/>
        </w:sectPr>
      </w:pPr>
    </w:p>
    <w:p w14:paraId="28E30023" w14:textId="278900E1" w:rsidR="001E1EE0" w:rsidRPr="00CA6533" w:rsidRDefault="001E1EE0" w:rsidP="001E1EE0">
      <w:pPr>
        <w:spacing w:before="120" w:after="0"/>
        <w:jc w:val="center"/>
        <w:rPr>
          <w:rFonts w:ascii="Times New Roman" w:hAnsi="Times New Roman" w:cs="Times New Roman"/>
          <w:b/>
          <w:sz w:val="24"/>
          <w:szCs w:val="24"/>
        </w:rPr>
      </w:pPr>
      <w:r>
        <w:rPr>
          <w:rFonts w:ascii="Times New Roman" w:hAnsi="Times New Roman" w:cs="Times New Roman"/>
          <w:b/>
          <w:sz w:val="24"/>
          <w:szCs w:val="24"/>
        </w:rPr>
        <w:lastRenderedPageBreak/>
        <w:t>Supplementary materials</w:t>
      </w:r>
    </w:p>
    <w:p w14:paraId="6E95E392" w14:textId="09E0A64E" w:rsidR="001E1EE0" w:rsidRPr="001E1EE0" w:rsidRDefault="001E1EE0" w:rsidP="001E1EE0">
      <w:pPr>
        <w:spacing w:before="120" w:after="0"/>
        <w:jc w:val="center"/>
        <w:rPr>
          <w:rFonts w:ascii="Times New Roman" w:hAnsi="Times New Roman" w:cs="Times New Roman"/>
          <w:b/>
          <w:sz w:val="24"/>
          <w:szCs w:val="24"/>
        </w:rPr>
      </w:pPr>
      <w:r w:rsidRPr="001E1EE0">
        <w:rPr>
          <w:rFonts w:ascii="Times New Roman" w:hAnsi="Times New Roman" w:cs="Times New Roman"/>
          <w:b/>
          <w:sz w:val="24"/>
          <w:szCs w:val="24"/>
        </w:rPr>
        <w:t xml:space="preserve">[A1] Recalculation of </w:t>
      </w:r>
      <w:r w:rsidRPr="001E1EE0">
        <w:rPr>
          <w:rFonts w:ascii="Times New Roman" w:hAnsi="Times New Roman" w:cs="Times New Roman"/>
          <w:b/>
          <w:i/>
          <w:sz w:val="24"/>
          <w:szCs w:val="24"/>
        </w:rPr>
        <w:t>p</w:t>
      </w:r>
      <w:r w:rsidRPr="001E1EE0">
        <w:rPr>
          <w:rFonts w:ascii="Times New Roman" w:hAnsi="Times New Roman" w:cs="Times New Roman"/>
          <w:b/>
          <w:sz w:val="24"/>
          <w:szCs w:val="24"/>
        </w:rPr>
        <w:t>-values</w:t>
      </w:r>
    </w:p>
    <w:p w14:paraId="39095C4D" w14:textId="68529D4D" w:rsidR="001C66E3" w:rsidRDefault="001C66E3" w:rsidP="001C66E3">
      <w:pPr>
        <w:spacing w:before="120" w:after="0"/>
        <w:rPr>
          <w:rFonts w:ascii="Times New Roman" w:hAnsi="Times New Roman" w:cs="Times New Roman"/>
          <w:sz w:val="24"/>
          <w:szCs w:val="24"/>
        </w:rPr>
      </w:pPr>
      <w:r w:rsidRPr="00365A01">
        <w:rPr>
          <w:rFonts w:ascii="Times New Roman" w:hAnsi="Times New Roman" w:cs="Times New Roman"/>
          <w:sz w:val="24"/>
          <w:szCs w:val="24"/>
        </w:rPr>
        <w:t xml:space="preserve">Studies of row 23 and row 149 </w:t>
      </w:r>
      <w:r w:rsidR="001E1EE0">
        <w:rPr>
          <w:rFonts w:ascii="Times New Roman" w:hAnsi="Times New Roman" w:cs="Times New Roman"/>
          <w:sz w:val="24"/>
          <w:szCs w:val="24"/>
        </w:rPr>
        <w:t>we</w:t>
      </w:r>
      <w:r w:rsidRPr="00365A01">
        <w:rPr>
          <w:rFonts w:ascii="Times New Roman" w:hAnsi="Times New Roman" w:cs="Times New Roman"/>
          <w:sz w:val="24"/>
          <w:szCs w:val="24"/>
        </w:rPr>
        <w:t>re not considered, because they are copies of row 24 and row 150, respectively.</w:t>
      </w:r>
    </w:p>
    <w:p w14:paraId="474A2F5E" w14:textId="77777777" w:rsidR="00EB502F" w:rsidRDefault="001E1EE0" w:rsidP="001E1EE0">
      <w:pPr>
        <w:spacing w:before="120" w:after="0"/>
        <w:rPr>
          <w:rFonts w:ascii="Times New Roman" w:hAnsi="Times New Roman" w:cs="Times New Roman"/>
          <w:sz w:val="24"/>
          <w:szCs w:val="24"/>
        </w:rPr>
      </w:pPr>
      <w:r w:rsidRPr="00CA6533">
        <w:rPr>
          <w:rFonts w:ascii="Times New Roman" w:hAnsi="Times New Roman" w:cs="Times New Roman"/>
          <w:sz w:val="24"/>
          <w:szCs w:val="24"/>
        </w:rPr>
        <w:t>[</w:t>
      </w:r>
      <w:r>
        <w:rPr>
          <w:rFonts w:ascii="Times New Roman" w:hAnsi="Times New Roman" w:cs="Times New Roman"/>
          <w:sz w:val="24"/>
          <w:szCs w:val="24"/>
        </w:rPr>
        <w:t>H</w:t>
      </w:r>
      <w:r w:rsidRPr="00CA6533">
        <w:rPr>
          <w:rFonts w:ascii="Times New Roman" w:hAnsi="Times New Roman" w:cs="Times New Roman"/>
          <w:sz w:val="24"/>
          <w:szCs w:val="24"/>
        </w:rPr>
        <w:t>ere how and who entered p-va</w:t>
      </w:r>
      <w:r>
        <w:rPr>
          <w:rFonts w:ascii="Times New Roman" w:hAnsi="Times New Roman" w:cs="Times New Roman"/>
          <w:sz w:val="24"/>
          <w:szCs w:val="24"/>
        </w:rPr>
        <w:t xml:space="preserve">lues in master data-file: Johanna]. </w:t>
      </w:r>
    </w:p>
    <w:p w14:paraId="05E90219" w14:textId="4319AD90" w:rsidR="00EB502F" w:rsidRDefault="00EB502F" w:rsidP="001E1EE0">
      <w:pPr>
        <w:spacing w:before="120" w:after="0"/>
        <w:rPr>
          <w:rFonts w:ascii="Times New Roman" w:hAnsi="Times New Roman" w:cs="Times New Roman"/>
          <w:sz w:val="24"/>
          <w:szCs w:val="24"/>
        </w:rPr>
      </w:pPr>
      <w:r>
        <w:rPr>
          <w:rFonts w:ascii="Times New Roman" w:hAnsi="Times New Roman" w:cs="Times New Roman"/>
          <w:i/>
          <w:sz w:val="24"/>
          <w:szCs w:val="24"/>
        </w:rPr>
        <w:t xml:space="preserve">Recalculation of p-values. </w:t>
      </w:r>
      <w:r w:rsidR="001E1EE0">
        <w:rPr>
          <w:rFonts w:ascii="Times New Roman" w:hAnsi="Times New Roman" w:cs="Times New Roman"/>
          <w:sz w:val="24"/>
          <w:szCs w:val="24"/>
        </w:rPr>
        <w:t xml:space="preserve">The </w:t>
      </w:r>
      <w:r w:rsidR="001E1EE0">
        <w:rPr>
          <w:rFonts w:ascii="Times New Roman" w:hAnsi="Times New Roman" w:cs="Times New Roman"/>
          <w:i/>
          <w:sz w:val="24"/>
          <w:szCs w:val="24"/>
        </w:rPr>
        <w:t>p</w:t>
      </w:r>
      <w:r w:rsidR="001E1EE0">
        <w:rPr>
          <w:rFonts w:ascii="Times New Roman" w:hAnsi="Times New Roman" w:cs="Times New Roman"/>
          <w:sz w:val="24"/>
          <w:szCs w:val="24"/>
        </w:rPr>
        <w:t>-values were recalculated using the test statistic and the degrees of freedom</w:t>
      </w:r>
      <w:r>
        <w:rPr>
          <w:rFonts w:ascii="Times New Roman" w:hAnsi="Times New Roman" w:cs="Times New Roman"/>
          <w:sz w:val="24"/>
          <w:szCs w:val="24"/>
        </w:rPr>
        <w:t>, with the following R-function:</w:t>
      </w:r>
    </w:p>
    <w:p w14:paraId="087524E9" w14:textId="77777777" w:rsidR="009334F4" w:rsidRPr="009334F4" w:rsidRDefault="009334F4" w:rsidP="009334F4">
      <w:pPr>
        <w:spacing w:before="120" w:after="0"/>
        <w:rPr>
          <w:ins w:id="105" w:author="Chris Hartgerink" w:date="2015-03-25T10:46:00Z"/>
          <w:rFonts w:ascii="Times New Roman" w:hAnsi="Times New Roman" w:cs="Times New Roman"/>
          <w:color w:val="000000" w:themeColor="text1"/>
          <w:sz w:val="24"/>
          <w:szCs w:val="24"/>
        </w:rPr>
      </w:pPr>
      <w:ins w:id="106" w:author="Chris Hartgerink" w:date="2015-03-25T10:46:00Z">
        <w:r w:rsidRPr="009334F4">
          <w:rPr>
            <w:rFonts w:ascii="Times New Roman" w:hAnsi="Times New Roman" w:cs="Times New Roman"/>
            <w:color w:val="000000" w:themeColor="text1"/>
            <w:sz w:val="24"/>
            <w:szCs w:val="24"/>
          </w:rPr>
          <w:t># Recalculating p-values</w:t>
        </w:r>
      </w:ins>
    </w:p>
    <w:p w14:paraId="1115A888" w14:textId="77777777" w:rsidR="009334F4" w:rsidRPr="009334F4" w:rsidRDefault="009334F4" w:rsidP="009334F4">
      <w:pPr>
        <w:spacing w:before="120" w:after="0"/>
        <w:rPr>
          <w:ins w:id="107" w:author="Chris Hartgerink" w:date="2015-03-25T10:46:00Z"/>
          <w:rFonts w:ascii="Times New Roman" w:hAnsi="Times New Roman" w:cs="Times New Roman"/>
          <w:color w:val="000000" w:themeColor="text1"/>
          <w:sz w:val="24"/>
          <w:szCs w:val="24"/>
        </w:rPr>
      </w:pPr>
      <w:ins w:id="108" w:author="Chris Hartgerink" w:date="2015-03-25T10:46:00Z">
        <w:r w:rsidRPr="009334F4">
          <w:rPr>
            <w:rFonts w:ascii="Times New Roman" w:hAnsi="Times New Roman" w:cs="Times New Roman"/>
            <w:color w:val="000000" w:themeColor="text1"/>
            <w:sz w:val="24"/>
            <w:szCs w:val="24"/>
          </w:rPr>
          <w:t># Written by CHJ Hartgerink and RCM van Aert</w:t>
        </w:r>
      </w:ins>
    </w:p>
    <w:p w14:paraId="06EF317E" w14:textId="77777777" w:rsidR="009334F4" w:rsidRPr="009334F4" w:rsidRDefault="009334F4" w:rsidP="009334F4">
      <w:pPr>
        <w:spacing w:before="120" w:after="0"/>
        <w:rPr>
          <w:ins w:id="109" w:author="Chris Hartgerink" w:date="2015-03-25T10:46:00Z"/>
          <w:rFonts w:ascii="Times New Roman" w:hAnsi="Times New Roman" w:cs="Times New Roman"/>
          <w:color w:val="000000" w:themeColor="text1"/>
          <w:sz w:val="24"/>
          <w:szCs w:val="24"/>
        </w:rPr>
      </w:pPr>
    </w:p>
    <w:p w14:paraId="214A5836" w14:textId="77777777" w:rsidR="009334F4" w:rsidRPr="009334F4" w:rsidRDefault="009334F4" w:rsidP="009334F4">
      <w:pPr>
        <w:spacing w:before="120" w:after="0"/>
        <w:rPr>
          <w:ins w:id="110" w:author="Chris Hartgerink" w:date="2015-03-25T10:46:00Z"/>
          <w:rFonts w:ascii="Times New Roman" w:hAnsi="Times New Roman" w:cs="Times New Roman"/>
          <w:color w:val="000000" w:themeColor="text1"/>
          <w:sz w:val="24"/>
          <w:szCs w:val="24"/>
        </w:rPr>
      </w:pPr>
      <w:ins w:id="111" w:author="Chris Hartgerink" w:date="2015-03-25T10:46:00Z">
        <w:r w:rsidRPr="009334F4">
          <w:rPr>
            <w:rFonts w:ascii="Times New Roman" w:hAnsi="Times New Roman" w:cs="Times New Roman"/>
            <w:color w:val="000000" w:themeColor="text1"/>
            <w:sz w:val="24"/>
            <w:szCs w:val="24"/>
          </w:rPr>
          <w:t>pvalr &lt;- function(x, N) {</w:t>
        </w:r>
      </w:ins>
    </w:p>
    <w:p w14:paraId="3C26D441" w14:textId="77777777" w:rsidR="009334F4" w:rsidRPr="009334F4" w:rsidRDefault="009334F4" w:rsidP="009334F4">
      <w:pPr>
        <w:spacing w:before="120" w:after="0"/>
        <w:rPr>
          <w:ins w:id="112" w:author="Chris Hartgerink" w:date="2015-03-25T10:46:00Z"/>
          <w:rFonts w:ascii="Times New Roman" w:hAnsi="Times New Roman" w:cs="Times New Roman"/>
          <w:color w:val="000000" w:themeColor="text1"/>
          <w:sz w:val="24"/>
          <w:szCs w:val="24"/>
        </w:rPr>
      </w:pPr>
      <w:ins w:id="113" w:author="Chris Hartgerink" w:date="2015-03-25T10:46:00Z">
        <w:r w:rsidRPr="009334F4">
          <w:rPr>
            <w:rFonts w:ascii="Times New Roman" w:hAnsi="Times New Roman" w:cs="Times New Roman"/>
            <w:color w:val="000000" w:themeColor="text1"/>
            <w:sz w:val="24"/>
            <w:szCs w:val="24"/>
          </w:rPr>
          <w:t xml:space="preserve">  fis.r &lt;- 0.5*log((1 + x) / (1 - x))</w:t>
        </w:r>
      </w:ins>
    </w:p>
    <w:p w14:paraId="38A983C7" w14:textId="77777777" w:rsidR="009334F4" w:rsidRPr="009334F4" w:rsidRDefault="009334F4" w:rsidP="009334F4">
      <w:pPr>
        <w:spacing w:before="120" w:after="0"/>
        <w:rPr>
          <w:ins w:id="114" w:author="Chris Hartgerink" w:date="2015-03-25T10:46:00Z"/>
          <w:rFonts w:ascii="Times New Roman" w:hAnsi="Times New Roman" w:cs="Times New Roman"/>
          <w:color w:val="000000" w:themeColor="text1"/>
          <w:sz w:val="24"/>
          <w:szCs w:val="24"/>
        </w:rPr>
      </w:pPr>
      <w:ins w:id="115" w:author="Chris Hartgerink" w:date="2015-03-25T10:46:00Z">
        <w:r w:rsidRPr="009334F4">
          <w:rPr>
            <w:rFonts w:ascii="Times New Roman" w:hAnsi="Times New Roman" w:cs="Times New Roman"/>
            <w:color w:val="000000" w:themeColor="text1"/>
            <w:sz w:val="24"/>
            <w:szCs w:val="24"/>
          </w:rPr>
          <w:t xml:space="preserve">  se.fis.r &lt;- sqrt(1/(N-3))</w:t>
        </w:r>
      </w:ins>
    </w:p>
    <w:p w14:paraId="5A312BAE" w14:textId="77777777" w:rsidR="009334F4" w:rsidRPr="009334F4" w:rsidRDefault="009334F4" w:rsidP="009334F4">
      <w:pPr>
        <w:spacing w:before="120" w:after="0"/>
        <w:rPr>
          <w:ins w:id="116" w:author="Chris Hartgerink" w:date="2015-03-25T10:46:00Z"/>
          <w:rFonts w:ascii="Times New Roman" w:hAnsi="Times New Roman" w:cs="Times New Roman"/>
          <w:color w:val="000000" w:themeColor="text1"/>
          <w:sz w:val="24"/>
          <w:szCs w:val="24"/>
        </w:rPr>
      </w:pPr>
      <w:ins w:id="117" w:author="Chris Hartgerink" w:date="2015-03-25T10:46:00Z">
        <w:r w:rsidRPr="009334F4">
          <w:rPr>
            <w:rFonts w:ascii="Times New Roman" w:hAnsi="Times New Roman" w:cs="Times New Roman"/>
            <w:color w:val="000000" w:themeColor="text1"/>
            <w:sz w:val="24"/>
            <w:szCs w:val="24"/>
          </w:rPr>
          <w:t xml:space="preserve">  pnorm(fis.r, mean = 0, sd = se.fis.r, lower.tail = FALSE)</w:t>
        </w:r>
      </w:ins>
    </w:p>
    <w:p w14:paraId="2B658981" w14:textId="77777777" w:rsidR="009334F4" w:rsidRPr="009334F4" w:rsidRDefault="009334F4" w:rsidP="009334F4">
      <w:pPr>
        <w:spacing w:before="120" w:after="0"/>
        <w:rPr>
          <w:ins w:id="118" w:author="Chris Hartgerink" w:date="2015-03-25T10:46:00Z"/>
          <w:rFonts w:ascii="Times New Roman" w:hAnsi="Times New Roman" w:cs="Times New Roman"/>
          <w:color w:val="000000" w:themeColor="text1"/>
          <w:sz w:val="24"/>
          <w:szCs w:val="24"/>
        </w:rPr>
      </w:pPr>
      <w:ins w:id="119" w:author="Chris Hartgerink" w:date="2015-03-25T10:46:00Z">
        <w:r w:rsidRPr="009334F4">
          <w:rPr>
            <w:rFonts w:ascii="Times New Roman" w:hAnsi="Times New Roman" w:cs="Times New Roman"/>
            <w:color w:val="000000" w:themeColor="text1"/>
            <w:sz w:val="24"/>
            <w:szCs w:val="24"/>
          </w:rPr>
          <w:t>}</w:t>
        </w:r>
      </w:ins>
    </w:p>
    <w:p w14:paraId="7158E4CA" w14:textId="77777777" w:rsidR="009334F4" w:rsidRPr="009334F4" w:rsidRDefault="009334F4" w:rsidP="009334F4">
      <w:pPr>
        <w:spacing w:before="120" w:after="0"/>
        <w:rPr>
          <w:ins w:id="120" w:author="Chris Hartgerink" w:date="2015-03-25T10:46:00Z"/>
          <w:rFonts w:ascii="Times New Roman" w:hAnsi="Times New Roman" w:cs="Times New Roman"/>
          <w:color w:val="000000" w:themeColor="text1"/>
          <w:sz w:val="24"/>
          <w:szCs w:val="24"/>
        </w:rPr>
      </w:pPr>
    </w:p>
    <w:p w14:paraId="7A4E0BCC" w14:textId="77777777" w:rsidR="009334F4" w:rsidRPr="009334F4" w:rsidRDefault="009334F4" w:rsidP="009334F4">
      <w:pPr>
        <w:spacing w:before="120" w:after="0"/>
        <w:rPr>
          <w:ins w:id="121" w:author="Chris Hartgerink" w:date="2015-03-25T10:46:00Z"/>
          <w:rFonts w:ascii="Times New Roman" w:hAnsi="Times New Roman" w:cs="Times New Roman"/>
          <w:color w:val="000000" w:themeColor="text1"/>
          <w:sz w:val="24"/>
          <w:szCs w:val="24"/>
        </w:rPr>
      </w:pPr>
      <w:ins w:id="122" w:author="Chris Hartgerink" w:date="2015-03-25T10:46:00Z">
        <w:r w:rsidRPr="009334F4">
          <w:rPr>
            <w:rFonts w:ascii="Times New Roman" w:hAnsi="Times New Roman" w:cs="Times New Roman"/>
            <w:color w:val="000000" w:themeColor="text1"/>
            <w:sz w:val="24"/>
            <w:szCs w:val="24"/>
          </w:rPr>
          <w:t># Computes two-tailed p-value</w:t>
        </w:r>
      </w:ins>
    </w:p>
    <w:p w14:paraId="1F27790A" w14:textId="77777777" w:rsidR="009334F4" w:rsidRPr="009334F4" w:rsidRDefault="009334F4" w:rsidP="009334F4">
      <w:pPr>
        <w:spacing w:before="120" w:after="0"/>
        <w:rPr>
          <w:ins w:id="123" w:author="Chris Hartgerink" w:date="2015-03-25T10:46:00Z"/>
          <w:rFonts w:ascii="Times New Roman" w:hAnsi="Times New Roman" w:cs="Times New Roman"/>
          <w:color w:val="000000" w:themeColor="text1"/>
          <w:sz w:val="24"/>
          <w:szCs w:val="24"/>
        </w:rPr>
      </w:pPr>
      <w:ins w:id="124" w:author="Chris Hartgerink" w:date="2015-03-25T10:46:00Z">
        <w:r w:rsidRPr="009334F4">
          <w:rPr>
            <w:rFonts w:ascii="Times New Roman" w:hAnsi="Times New Roman" w:cs="Times New Roman"/>
            <w:color w:val="000000" w:themeColor="text1"/>
            <w:sz w:val="24"/>
            <w:szCs w:val="24"/>
          </w:rPr>
          <w:t>pvalComp &lt;- function(</w:t>
        </w:r>
      </w:ins>
    </w:p>
    <w:p w14:paraId="485B25B6" w14:textId="77777777" w:rsidR="009334F4" w:rsidRPr="009334F4" w:rsidRDefault="009334F4" w:rsidP="009334F4">
      <w:pPr>
        <w:spacing w:before="120" w:after="0"/>
        <w:rPr>
          <w:ins w:id="125" w:author="Chris Hartgerink" w:date="2015-03-25T10:46:00Z"/>
          <w:rFonts w:ascii="Times New Roman" w:hAnsi="Times New Roman" w:cs="Times New Roman"/>
          <w:color w:val="000000" w:themeColor="text1"/>
          <w:sz w:val="24"/>
          <w:szCs w:val="24"/>
        </w:rPr>
      </w:pPr>
      <w:ins w:id="126" w:author="Chris Hartgerink" w:date="2015-03-25T10:46:00Z">
        <w:r w:rsidRPr="009334F4">
          <w:rPr>
            <w:rFonts w:ascii="Times New Roman" w:hAnsi="Times New Roman" w:cs="Times New Roman"/>
            <w:color w:val="000000" w:themeColor="text1"/>
            <w:sz w:val="24"/>
            <w:szCs w:val="24"/>
          </w:rPr>
          <w:t xml:space="preserve">  x,</w:t>
        </w:r>
      </w:ins>
    </w:p>
    <w:p w14:paraId="6BC28FFB" w14:textId="77777777" w:rsidR="009334F4" w:rsidRPr="009334F4" w:rsidRDefault="009334F4" w:rsidP="009334F4">
      <w:pPr>
        <w:spacing w:before="120" w:after="0"/>
        <w:rPr>
          <w:ins w:id="127" w:author="Chris Hartgerink" w:date="2015-03-25T10:46:00Z"/>
          <w:rFonts w:ascii="Times New Roman" w:hAnsi="Times New Roman" w:cs="Times New Roman"/>
          <w:color w:val="000000" w:themeColor="text1"/>
          <w:sz w:val="24"/>
          <w:szCs w:val="24"/>
        </w:rPr>
      </w:pPr>
      <w:ins w:id="128" w:author="Chris Hartgerink" w:date="2015-03-25T10:46:00Z">
        <w:r w:rsidRPr="009334F4">
          <w:rPr>
            <w:rFonts w:ascii="Times New Roman" w:hAnsi="Times New Roman" w:cs="Times New Roman"/>
            <w:color w:val="000000" w:themeColor="text1"/>
            <w:sz w:val="24"/>
            <w:szCs w:val="24"/>
          </w:rPr>
          <w:t xml:space="preserve">  df1,</w:t>
        </w:r>
      </w:ins>
    </w:p>
    <w:p w14:paraId="221A7A5C" w14:textId="77777777" w:rsidR="009334F4" w:rsidRPr="009334F4" w:rsidRDefault="009334F4" w:rsidP="009334F4">
      <w:pPr>
        <w:spacing w:before="120" w:after="0"/>
        <w:rPr>
          <w:ins w:id="129" w:author="Chris Hartgerink" w:date="2015-03-25T10:46:00Z"/>
          <w:rFonts w:ascii="Times New Roman" w:hAnsi="Times New Roman" w:cs="Times New Roman"/>
          <w:color w:val="000000" w:themeColor="text1"/>
          <w:sz w:val="24"/>
          <w:szCs w:val="24"/>
        </w:rPr>
      </w:pPr>
      <w:ins w:id="130" w:author="Chris Hartgerink" w:date="2015-03-25T10:46:00Z">
        <w:r w:rsidRPr="009334F4">
          <w:rPr>
            <w:rFonts w:ascii="Times New Roman" w:hAnsi="Times New Roman" w:cs="Times New Roman"/>
            <w:color w:val="000000" w:themeColor="text1"/>
            <w:sz w:val="24"/>
            <w:szCs w:val="24"/>
          </w:rPr>
          <w:t xml:space="preserve">  df2,</w:t>
        </w:r>
      </w:ins>
    </w:p>
    <w:p w14:paraId="6CD4DDBB" w14:textId="77777777" w:rsidR="009334F4" w:rsidRPr="009334F4" w:rsidRDefault="009334F4" w:rsidP="009334F4">
      <w:pPr>
        <w:spacing w:before="120" w:after="0"/>
        <w:rPr>
          <w:ins w:id="131" w:author="Chris Hartgerink" w:date="2015-03-25T10:46:00Z"/>
          <w:rFonts w:ascii="Times New Roman" w:hAnsi="Times New Roman" w:cs="Times New Roman"/>
          <w:color w:val="000000" w:themeColor="text1"/>
          <w:sz w:val="24"/>
          <w:szCs w:val="24"/>
        </w:rPr>
      </w:pPr>
      <w:ins w:id="132" w:author="Chris Hartgerink" w:date="2015-03-25T10:46:00Z">
        <w:r w:rsidRPr="009334F4">
          <w:rPr>
            <w:rFonts w:ascii="Times New Roman" w:hAnsi="Times New Roman" w:cs="Times New Roman"/>
            <w:color w:val="000000" w:themeColor="text1"/>
            <w:sz w:val="24"/>
            <w:szCs w:val="24"/>
          </w:rPr>
          <w:t xml:space="preserve">  N,</w:t>
        </w:r>
      </w:ins>
    </w:p>
    <w:p w14:paraId="3D4B459F" w14:textId="77777777" w:rsidR="009334F4" w:rsidRPr="009334F4" w:rsidRDefault="009334F4" w:rsidP="009334F4">
      <w:pPr>
        <w:spacing w:before="120" w:after="0"/>
        <w:rPr>
          <w:ins w:id="133" w:author="Chris Hartgerink" w:date="2015-03-25T10:46:00Z"/>
          <w:rFonts w:ascii="Times New Roman" w:hAnsi="Times New Roman" w:cs="Times New Roman"/>
          <w:color w:val="000000" w:themeColor="text1"/>
          <w:sz w:val="24"/>
          <w:szCs w:val="24"/>
        </w:rPr>
      </w:pPr>
      <w:ins w:id="134" w:author="Chris Hartgerink" w:date="2015-03-25T10:46:00Z">
        <w:r w:rsidRPr="009334F4">
          <w:rPr>
            <w:rFonts w:ascii="Times New Roman" w:hAnsi="Times New Roman" w:cs="Times New Roman"/>
            <w:color w:val="000000" w:themeColor="text1"/>
            <w:sz w:val="24"/>
            <w:szCs w:val="24"/>
          </w:rPr>
          <w:t xml:space="preserve">  esType){</w:t>
        </w:r>
      </w:ins>
    </w:p>
    <w:p w14:paraId="0BBAB3D1" w14:textId="77777777" w:rsidR="009334F4" w:rsidRPr="009334F4" w:rsidRDefault="009334F4" w:rsidP="009334F4">
      <w:pPr>
        <w:spacing w:before="120" w:after="0"/>
        <w:rPr>
          <w:ins w:id="135" w:author="Chris Hartgerink" w:date="2015-03-25T10:46:00Z"/>
          <w:rFonts w:ascii="Times New Roman" w:hAnsi="Times New Roman" w:cs="Times New Roman"/>
          <w:color w:val="000000" w:themeColor="text1"/>
          <w:sz w:val="24"/>
          <w:szCs w:val="24"/>
        </w:rPr>
      </w:pPr>
      <w:ins w:id="136" w:author="Chris Hartgerink" w:date="2015-03-25T10:46:00Z">
        <w:r w:rsidRPr="009334F4">
          <w:rPr>
            <w:rFonts w:ascii="Times New Roman" w:hAnsi="Times New Roman" w:cs="Times New Roman"/>
            <w:color w:val="000000" w:themeColor="text1"/>
            <w:sz w:val="24"/>
            <w:szCs w:val="24"/>
          </w:rPr>
          <w:t xml:space="preserve">  pvalComp &lt;- ifelse(esType=="t",</w:t>
        </w:r>
      </w:ins>
    </w:p>
    <w:p w14:paraId="1490FE3E" w14:textId="77777777" w:rsidR="009334F4" w:rsidRPr="009334F4" w:rsidRDefault="009334F4" w:rsidP="009334F4">
      <w:pPr>
        <w:spacing w:before="120" w:after="0"/>
        <w:rPr>
          <w:ins w:id="137" w:author="Chris Hartgerink" w:date="2015-03-25T10:46:00Z"/>
          <w:rFonts w:ascii="Times New Roman" w:hAnsi="Times New Roman" w:cs="Times New Roman"/>
          <w:color w:val="000000" w:themeColor="text1"/>
          <w:sz w:val="24"/>
          <w:szCs w:val="24"/>
        </w:rPr>
      </w:pPr>
      <w:ins w:id="138" w:author="Chris Hartgerink" w:date="2015-03-25T10:46:00Z">
        <w:r w:rsidRPr="009334F4">
          <w:rPr>
            <w:rFonts w:ascii="Times New Roman" w:hAnsi="Times New Roman" w:cs="Times New Roman"/>
            <w:color w:val="000000" w:themeColor="text1"/>
            <w:sz w:val="24"/>
            <w:szCs w:val="24"/>
          </w:rPr>
          <w:t xml:space="preserve">                     pt(abs(x), df = df2, lower.tail = FALSE) * 2,</w:t>
        </w:r>
      </w:ins>
    </w:p>
    <w:p w14:paraId="19765589" w14:textId="77777777" w:rsidR="009334F4" w:rsidRPr="009334F4" w:rsidRDefault="009334F4" w:rsidP="009334F4">
      <w:pPr>
        <w:spacing w:before="120" w:after="0"/>
        <w:rPr>
          <w:ins w:id="139" w:author="Chris Hartgerink" w:date="2015-03-25T10:46:00Z"/>
          <w:rFonts w:ascii="Times New Roman" w:hAnsi="Times New Roman" w:cs="Times New Roman"/>
          <w:color w:val="000000" w:themeColor="text1"/>
          <w:sz w:val="24"/>
          <w:szCs w:val="24"/>
        </w:rPr>
      </w:pPr>
      <w:ins w:id="140" w:author="Chris Hartgerink" w:date="2015-03-25T10:46:00Z">
        <w:r w:rsidRPr="009334F4">
          <w:rPr>
            <w:rFonts w:ascii="Times New Roman" w:hAnsi="Times New Roman" w:cs="Times New Roman"/>
            <w:color w:val="000000" w:themeColor="text1"/>
            <w:sz w:val="24"/>
            <w:szCs w:val="24"/>
          </w:rPr>
          <w:t xml:space="preserve">                     ifelse(</w:t>
        </w:r>
      </w:ins>
    </w:p>
    <w:p w14:paraId="6BBC2768" w14:textId="77777777" w:rsidR="009334F4" w:rsidRPr="009334F4" w:rsidRDefault="009334F4" w:rsidP="009334F4">
      <w:pPr>
        <w:spacing w:before="120" w:after="0"/>
        <w:rPr>
          <w:ins w:id="141" w:author="Chris Hartgerink" w:date="2015-03-25T10:46:00Z"/>
          <w:rFonts w:ascii="Times New Roman" w:hAnsi="Times New Roman" w:cs="Times New Roman"/>
          <w:color w:val="000000" w:themeColor="text1"/>
          <w:sz w:val="24"/>
          <w:szCs w:val="24"/>
        </w:rPr>
      </w:pPr>
      <w:ins w:id="142" w:author="Chris Hartgerink" w:date="2015-03-25T10:46:00Z">
        <w:r w:rsidRPr="009334F4">
          <w:rPr>
            <w:rFonts w:ascii="Times New Roman" w:hAnsi="Times New Roman" w:cs="Times New Roman"/>
            <w:color w:val="000000" w:themeColor="text1"/>
            <w:sz w:val="24"/>
            <w:szCs w:val="24"/>
          </w:rPr>
          <w:t xml:space="preserve">                       esType=="F",</w:t>
        </w:r>
      </w:ins>
    </w:p>
    <w:p w14:paraId="2C40BB4A" w14:textId="77777777" w:rsidR="009334F4" w:rsidRPr="009334F4" w:rsidRDefault="009334F4" w:rsidP="009334F4">
      <w:pPr>
        <w:spacing w:before="120" w:after="0"/>
        <w:rPr>
          <w:ins w:id="143" w:author="Chris Hartgerink" w:date="2015-03-25T10:46:00Z"/>
          <w:rFonts w:ascii="Times New Roman" w:hAnsi="Times New Roman" w:cs="Times New Roman"/>
          <w:color w:val="000000" w:themeColor="text1"/>
          <w:sz w:val="24"/>
          <w:szCs w:val="24"/>
        </w:rPr>
      </w:pPr>
      <w:ins w:id="144" w:author="Chris Hartgerink" w:date="2015-03-25T10:46:00Z">
        <w:r w:rsidRPr="009334F4">
          <w:rPr>
            <w:rFonts w:ascii="Times New Roman" w:hAnsi="Times New Roman" w:cs="Times New Roman"/>
            <w:color w:val="000000" w:themeColor="text1"/>
            <w:sz w:val="24"/>
            <w:szCs w:val="24"/>
          </w:rPr>
          <w:t xml:space="preserve">                       pf(x, df1 = df1, df2 = df2, lower.tail = FALSE),</w:t>
        </w:r>
      </w:ins>
    </w:p>
    <w:p w14:paraId="4A5DDF1F" w14:textId="77777777" w:rsidR="009334F4" w:rsidRPr="009334F4" w:rsidRDefault="009334F4" w:rsidP="009334F4">
      <w:pPr>
        <w:spacing w:before="120" w:after="0"/>
        <w:rPr>
          <w:ins w:id="145" w:author="Chris Hartgerink" w:date="2015-03-25T10:46:00Z"/>
          <w:rFonts w:ascii="Times New Roman" w:hAnsi="Times New Roman" w:cs="Times New Roman"/>
          <w:color w:val="000000" w:themeColor="text1"/>
          <w:sz w:val="24"/>
          <w:szCs w:val="24"/>
        </w:rPr>
      </w:pPr>
      <w:ins w:id="146" w:author="Chris Hartgerink" w:date="2015-03-25T10:46:00Z">
        <w:r w:rsidRPr="009334F4">
          <w:rPr>
            <w:rFonts w:ascii="Times New Roman" w:hAnsi="Times New Roman" w:cs="Times New Roman"/>
            <w:color w:val="000000" w:themeColor="text1"/>
            <w:sz w:val="24"/>
            <w:szCs w:val="24"/>
          </w:rPr>
          <w:t xml:space="preserve">                       ifelse(</w:t>
        </w:r>
      </w:ins>
    </w:p>
    <w:p w14:paraId="0E458EEB" w14:textId="77777777" w:rsidR="009334F4" w:rsidRPr="009334F4" w:rsidRDefault="009334F4" w:rsidP="009334F4">
      <w:pPr>
        <w:spacing w:before="120" w:after="0"/>
        <w:rPr>
          <w:ins w:id="147" w:author="Chris Hartgerink" w:date="2015-03-25T10:46:00Z"/>
          <w:rFonts w:ascii="Times New Roman" w:hAnsi="Times New Roman" w:cs="Times New Roman"/>
          <w:color w:val="000000" w:themeColor="text1"/>
          <w:sz w:val="24"/>
          <w:szCs w:val="24"/>
        </w:rPr>
      </w:pPr>
      <w:ins w:id="148" w:author="Chris Hartgerink" w:date="2015-03-25T10:46:00Z">
        <w:r w:rsidRPr="009334F4">
          <w:rPr>
            <w:rFonts w:ascii="Times New Roman" w:hAnsi="Times New Roman" w:cs="Times New Roman"/>
            <w:color w:val="000000" w:themeColor="text1"/>
            <w:sz w:val="24"/>
            <w:szCs w:val="24"/>
          </w:rPr>
          <w:t xml:space="preserve">                         esType=="r",</w:t>
        </w:r>
      </w:ins>
    </w:p>
    <w:p w14:paraId="1D887B01" w14:textId="77777777" w:rsidR="009334F4" w:rsidRPr="009334F4" w:rsidRDefault="009334F4" w:rsidP="009334F4">
      <w:pPr>
        <w:spacing w:before="120" w:after="0"/>
        <w:rPr>
          <w:ins w:id="149" w:author="Chris Hartgerink" w:date="2015-03-25T10:46:00Z"/>
          <w:rFonts w:ascii="Times New Roman" w:hAnsi="Times New Roman" w:cs="Times New Roman"/>
          <w:color w:val="000000" w:themeColor="text1"/>
          <w:sz w:val="24"/>
          <w:szCs w:val="24"/>
        </w:rPr>
      </w:pPr>
      <w:ins w:id="150" w:author="Chris Hartgerink" w:date="2015-03-25T10:46:00Z">
        <w:r w:rsidRPr="009334F4">
          <w:rPr>
            <w:rFonts w:ascii="Times New Roman" w:hAnsi="Times New Roman" w:cs="Times New Roman"/>
            <w:color w:val="000000" w:themeColor="text1"/>
            <w:sz w:val="24"/>
            <w:szCs w:val="24"/>
          </w:rPr>
          <w:t xml:space="preserve">                         pvalr(abs(x), N) * 2,</w:t>
        </w:r>
      </w:ins>
    </w:p>
    <w:p w14:paraId="17E3A098" w14:textId="77777777" w:rsidR="009334F4" w:rsidRPr="009334F4" w:rsidRDefault="009334F4" w:rsidP="009334F4">
      <w:pPr>
        <w:spacing w:before="120" w:after="0"/>
        <w:rPr>
          <w:ins w:id="151" w:author="Chris Hartgerink" w:date="2015-03-25T10:46:00Z"/>
          <w:rFonts w:ascii="Times New Roman" w:hAnsi="Times New Roman" w:cs="Times New Roman"/>
          <w:color w:val="000000" w:themeColor="text1"/>
          <w:sz w:val="24"/>
          <w:szCs w:val="24"/>
        </w:rPr>
      </w:pPr>
      <w:ins w:id="152" w:author="Chris Hartgerink" w:date="2015-03-25T10:46:00Z">
        <w:r w:rsidRPr="009334F4">
          <w:rPr>
            <w:rFonts w:ascii="Times New Roman" w:hAnsi="Times New Roman" w:cs="Times New Roman"/>
            <w:color w:val="000000" w:themeColor="text1"/>
            <w:sz w:val="24"/>
            <w:szCs w:val="24"/>
          </w:rPr>
          <w:lastRenderedPageBreak/>
          <w:t xml:space="preserve">                         ifelse(</w:t>
        </w:r>
      </w:ins>
    </w:p>
    <w:p w14:paraId="1294A8C9" w14:textId="77777777" w:rsidR="009334F4" w:rsidRPr="009334F4" w:rsidRDefault="009334F4" w:rsidP="009334F4">
      <w:pPr>
        <w:spacing w:before="120" w:after="0"/>
        <w:rPr>
          <w:ins w:id="153" w:author="Chris Hartgerink" w:date="2015-03-25T10:46:00Z"/>
          <w:rFonts w:ascii="Times New Roman" w:hAnsi="Times New Roman" w:cs="Times New Roman"/>
          <w:color w:val="000000" w:themeColor="text1"/>
          <w:sz w:val="24"/>
          <w:szCs w:val="24"/>
        </w:rPr>
      </w:pPr>
      <w:ins w:id="154" w:author="Chris Hartgerink" w:date="2015-03-25T10:46:00Z">
        <w:r w:rsidRPr="009334F4">
          <w:rPr>
            <w:rFonts w:ascii="Times New Roman" w:hAnsi="Times New Roman" w:cs="Times New Roman"/>
            <w:color w:val="000000" w:themeColor="text1"/>
            <w:sz w:val="24"/>
            <w:szCs w:val="24"/>
          </w:rPr>
          <w:t xml:space="preserve">                           esType=="Chi2",</w:t>
        </w:r>
      </w:ins>
    </w:p>
    <w:p w14:paraId="6C1BD805" w14:textId="77777777" w:rsidR="009334F4" w:rsidRPr="009334F4" w:rsidRDefault="009334F4" w:rsidP="009334F4">
      <w:pPr>
        <w:spacing w:before="120" w:after="0"/>
        <w:rPr>
          <w:ins w:id="155" w:author="Chris Hartgerink" w:date="2015-03-25T10:46:00Z"/>
          <w:rFonts w:ascii="Times New Roman" w:hAnsi="Times New Roman" w:cs="Times New Roman"/>
          <w:color w:val="000000" w:themeColor="text1"/>
          <w:sz w:val="24"/>
          <w:szCs w:val="24"/>
        </w:rPr>
      </w:pPr>
      <w:ins w:id="156" w:author="Chris Hartgerink" w:date="2015-03-25T10:46:00Z">
        <w:r w:rsidRPr="009334F4">
          <w:rPr>
            <w:rFonts w:ascii="Times New Roman" w:hAnsi="Times New Roman" w:cs="Times New Roman"/>
            <w:color w:val="000000" w:themeColor="text1"/>
            <w:sz w:val="24"/>
            <w:szCs w:val="24"/>
          </w:rPr>
          <w:t xml:space="preserve">                           pchisq(x, df = df1, lower.tail = FALSE),</w:t>
        </w:r>
      </w:ins>
    </w:p>
    <w:p w14:paraId="033B3015" w14:textId="77777777" w:rsidR="009334F4" w:rsidRPr="009334F4" w:rsidRDefault="009334F4" w:rsidP="009334F4">
      <w:pPr>
        <w:spacing w:before="120" w:after="0"/>
        <w:rPr>
          <w:ins w:id="157" w:author="Chris Hartgerink" w:date="2015-03-25T10:46:00Z"/>
          <w:rFonts w:ascii="Times New Roman" w:hAnsi="Times New Roman" w:cs="Times New Roman"/>
          <w:color w:val="000000" w:themeColor="text1"/>
          <w:sz w:val="24"/>
          <w:szCs w:val="24"/>
        </w:rPr>
      </w:pPr>
      <w:ins w:id="158" w:author="Chris Hartgerink" w:date="2015-03-25T10:46:00Z">
        <w:r w:rsidRPr="009334F4">
          <w:rPr>
            <w:rFonts w:ascii="Times New Roman" w:hAnsi="Times New Roman" w:cs="Times New Roman"/>
            <w:color w:val="000000" w:themeColor="text1"/>
            <w:sz w:val="24"/>
            <w:szCs w:val="24"/>
          </w:rPr>
          <w:t xml:space="preserve">                           ifelse(</w:t>
        </w:r>
      </w:ins>
    </w:p>
    <w:p w14:paraId="10B03746" w14:textId="77777777" w:rsidR="009334F4" w:rsidRPr="009334F4" w:rsidRDefault="009334F4" w:rsidP="009334F4">
      <w:pPr>
        <w:spacing w:before="120" w:after="0"/>
        <w:rPr>
          <w:ins w:id="159" w:author="Chris Hartgerink" w:date="2015-03-25T10:46:00Z"/>
          <w:rFonts w:ascii="Times New Roman" w:hAnsi="Times New Roman" w:cs="Times New Roman"/>
          <w:color w:val="000000" w:themeColor="text1"/>
          <w:sz w:val="24"/>
          <w:szCs w:val="24"/>
        </w:rPr>
      </w:pPr>
      <w:ins w:id="160" w:author="Chris Hartgerink" w:date="2015-03-25T10:46:00Z">
        <w:r w:rsidRPr="009334F4">
          <w:rPr>
            <w:rFonts w:ascii="Times New Roman" w:hAnsi="Times New Roman" w:cs="Times New Roman"/>
            <w:color w:val="000000" w:themeColor="text1"/>
            <w:sz w:val="24"/>
            <w:szCs w:val="24"/>
          </w:rPr>
          <w:t xml:space="preserve">                             esType == "z",</w:t>
        </w:r>
      </w:ins>
    </w:p>
    <w:p w14:paraId="53454143" w14:textId="77777777" w:rsidR="009334F4" w:rsidRPr="009334F4" w:rsidRDefault="009334F4" w:rsidP="009334F4">
      <w:pPr>
        <w:spacing w:before="120" w:after="0"/>
        <w:rPr>
          <w:ins w:id="161" w:author="Chris Hartgerink" w:date="2015-03-25T10:46:00Z"/>
          <w:rFonts w:ascii="Times New Roman" w:hAnsi="Times New Roman" w:cs="Times New Roman"/>
          <w:color w:val="000000" w:themeColor="text1"/>
          <w:sz w:val="24"/>
          <w:szCs w:val="24"/>
        </w:rPr>
      </w:pPr>
      <w:ins w:id="162" w:author="Chris Hartgerink" w:date="2015-03-25T10:46:00Z">
        <w:r w:rsidRPr="009334F4">
          <w:rPr>
            <w:rFonts w:ascii="Times New Roman" w:hAnsi="Times New Roman" w:cs="Times New Roman"/>
            <w:color w:val="000000" w:themeColor="text1"/>
            <w:sz w:val="24"/>
            <w:szCs w:val="24"/>
          </w:rPr>
          <w:t xml:space="preserve">                             pnorm(abs(x), lower.tail = FALSE) * 2, </w:t>
        </w:r>
      </w:ins>
    </w:p>
    <w:p w14:paraId="22E5871A" w14:textId="77777777" w:rsidR="009334F4" w:rsidRPr="009334F4" w:rsidRDefault="009334F4" w:rsidP="009334F4">
      <w:pPr>
        <w:spacing w:before="120" w:after="0"/>
        <w:rPr>
          <w:ins w:id="163" w:author="Chris Hartgerink" w:date="2015-03-25T10:46:00Z"/>
          <w:rFonts w:ascii="Times New Roman" w:hAnsi="Times New Roman" w:cs="Times New Roman"/>
          <w:color w:val="000000" w:themeColor="text1"/>
          <w:sz w:val="24"/>
          <w:szCs w:val="24"/>
        </w:rPr>
      </w:pPr>
      <w:ins w:id="164" w:author="Chris Hartgerink" w:date="2015-03-25T10:46:00Z">
        <w:r w:rsidRPr="009334F4">
          <w:rPr>
            <w:rFonts w:ascii="Times New Roman" w:hAnsi="Times New Roman" w:cs="Times New Roman"/>
            <w:color w:val="000000" w:themeColor="text1"/>
            <w:sz w:val="24"/>
            <w:szCs w:val="24"/>
          </w:rPr>
          <w:t xml:space="preserve">                             NA</w:t>
        </w:r>
      </w:ins>
    </w:p>
    <w:p w14:paraId="5A7CA92A" w14:textId="77777777" w:rsidR="009334F4" w:rsidRPr="009334F4" w:rsidRDefault="009334F4" w:rsidP="009334F4">
      <w:pPr>
        <w:spacing w:before="120" w:after="0"/>
        <w:rPr>
          <w:ins w:id="165" w:author="Chris Hartgerink" w:date="2015-03-25T10:46:00Z"/>
          <w:rFonts w:ascii="Times New Roman" w:hAnsi="Times New Roman" w:cs="Times New Roman"/>
          <w:color w:val="000000" w:themeColor="text1"/>
          <w:sz w:val="24"/>
          <w:szCs w:val="24"/>
        </w:rPr>
      </w:pPr>
      <w:ins w:id="166" w:author="Chris Hartgerink" w:date="2015-03-25T10:46:00Z">
        <w:r w:rsidRPr="009334F4">
          <w:rPr>
            <w:rFonts w:ascii="Times New Roman" w:hAnsi="Times New Roman" w:cs="Times New Roman"/>
            <w:color w:val="000000" w:themeColor="text1"/>
            <w:sz w:val="24"/>
            <w:szCs w:val="24"/>
          </w:rPr>
          <w:t xml:space="preserve">                           )</w:t>
        </w:r>
      </w:ins>
    </w:p>
    <w:p w14:paraId="7B729D5A" w14:textId="77777777" w:rsidR="009334F4" w:rsidRPr="009334F4" w:rsidRDefault="009334F4" w:rsidP="009334F4">
      <w:pPr>
        <w:spacing w:before="120" w:after="0"/>
        <w:rPr>
          <w:ins w:id="167" w:author="Chris Hartgerink" w:date="2015-03-25T10:46:00Z"/>
          <w:rFonts w:ascii="Times New Roman" w:hAnsi="Times New Roman" w:cs="Times New Roman"/>
          <w:color w:val="000000" w:themeColor="text1"/>
          <w:sz w:val="24"/>
          <w:szCs w:val="24"/>
        </w:rPr>
      </w:pPr>
      <w:ins w:id="168" w:author="Chris Hartgerink" w:date="2015-03-25T10:46:00Z">
        <w:r w:rsidRPr="009334F4">
          <w:rPr>
            <w:rFonts w:ascii="Times New Roman" w:hAnsi="Times New Roman" w:cs="Times New Roman"/>
            <w:color w:val="000000" w:themeColor="text1"/>
            <w:sz w:val="24"/>
            <w:szCs w:val="24"/>
          </w:rPr>
          <w:t xml:space="preserve">                         )</w:t>
        </w:r>
      </w:ins>
    </w:p>
    <w:p w14:paraId="770B7184" w14:textId="77777777" w:rsidR="009334F4" w:rsidRPr="009334F4" w:rsidRDefault="009334F4" w:rsidP="009334F4">
      <w:pPr>
        <w:spacing w:before="120" w:after="0"/>
        <w:rPr>
          <w:ins w:id="169" w:author="Chris Hartgerink" w:date="2015-03-25T10:46:00Z"/>
          <w:rFonts w:ascii="Times New Roman" w:hAnsi="Times New Roman" w:cs="Times New Roman"/>
          <w:color w:val="000000" w:themeColor="text1"/>
          <w:sz w:val="24"/>
          <w:szCs w:val="24"/>
        </w:rPr>
      </w:pPr>
      <w:ins w:id="170" w:author="Chris Hartgerink" w:date="2015-03-25T10:46:00Z">
        <w:r w:rsidRPr="009334F4">
          <w:rPr>
            <w:rFonts w:ascii="Times New Roman" w:hAnsi="Times New Roman" w:cs="Times New Roman"/>
            <w:color w:val="000000" w:themeColor="text1"/>
            <w:sz w:val="24"/>
            <w:szCs w:val="24"/>
          </w:rPr>
          <w:t xml:space="preserve">                       )</w:t>
        </w:r>
      </w:ins>
    </w:p>
    <w:p w14:paraId="0D0EBD7B" w14:textId="77777777" w:rsidR="009334F4" w:rsidRPr="009334F4" w:rsidRDefault="009334F4" w:rsidP="009334F4">
      <w:pPr>
        <w:spacing w:before="120" w:after="0"/>
        <w:rPr>
          <w:ins w:id="171" w:author="Chris Hartgerink" w:date="2015-03-25T10:46:00Z"/>
          <w:rFonts w:ascii="Times New Roman" w:hAnsi="Times New Roman" w:cs="Times New Roman"/>
          <w:color w:val="000000" w:themeColor="text1"/>
          <w:sz w:val="24"/>
          <w:szCs w:val="24"/>
        </w:rPr>
      </w:pPr>
      <w:ins w:id="172" w:author="Chris Hartgerink" w:date="2015-03-25T10:46:00Z">
        <w:r w:rsidRPr="009334F4">
          <w:rPr>
            <w:rFonts w:ascii="Times New Roman" w:hAnsi="Times New Roman" w:cs="Times New Roman"/>
            <w:color w:val="000000" w:themeColor="text1"/>
            <w:sz w:val="24"/>
            <w:szCs w:val="24"/>
          </w:rPr>
          <w:t xml:space="preserve">                     ))</w:t>
        </w:r>
      </w:ins>
    </w:p>
    <w:p w14:paraId="0987DA26" w14:textId="77777777" w:rsidR="009334F4" w:rsidRPr="009334F4" w:rsidRDefault="009334F4" w:rsidP="009334F4">
      <w:pPr>
        <w:spacing w:before="120" w:after="0"/>
        <w:rPr>
          <w:ins w:id="173" w:author="Chris Hartgerink" w:date="2015-03-25T10:46:00Z"/>
          <w:rFonts w:ascii="Times New Roman" w:hAnsi="Times New Roman" w:cs="Times New Roman"/>
          <w:color w:val="000000" w:themeColor="text1"/>
          <w:sz w:val="24"/>
          <w:szCs w:val="24"/>
        </w:rPr>
      </w:pPr>
      <w:ins w:id="174" w:author="Chris Hartgerink" w:date="2015-03-25T10:46:00Z">
        <w:r w:rsidRPr="009334F4">
          <w:rPr>
            <w:rFonts w:ascii="Times New Roman" w:hAnsi="Times New Roman" w:cs="Times New Roman"/>
            <w:color w:val="000000" w:themeColor="text1"/>
            <w:sz w:val="24"/>
            <w:szCs w:val="24"/>
          </w:rPr>
          <w:t xml:space="preserve">  </w:t>
        </w:r>
      </w:ins>
    </w:p>
    <w:p w14:paraId="3BC89BB4" w14:textId="77777777" w:rsidR="009334F4" w:rsidRPr="009334F4" w:rsidRDefault="009334F4" w:rsidP="009334F4">
      <w:pPr>
        <w:spacing w:before="120" w:after="0"/>
        <w:rPr>
          <w:ins w:id="175" w:author="Chris Hartgerink" w:date="2015-03-25T10:46:00Z"/>
          <w:rFonts w:ascii="Times New Roman" w:hAnsi="Times New Roman" w:cs="Times New Roman"/>
          <w:color w:val="000000" w:themeColor="text1"/>
          <w:sz w:val="24"/>
          <w:szCs w:val="24"/>
        </w:rPr>
      </w:pPr>
      <w:ins w:id="176" w:author="Chris Hartgerink" w:date="2015-03-25T10:46:00Z">
        <w:r w:rsidRPr="009334F4">
          <w:rPr>
            <w:rFonts w:ascii="Times New Roman" w:hAnsi="Times New Roman" w:cs="Times New Roman"/>
            <w:color w:val="000000" w:themeColor="text1"/>
            <w:sz w:val="24"/>
            <w:szCs w:val="24"/>
          </w:rPr>
          <w:t xml:space="preserve">  return(pvalComp)</w:t>
        </w:r>
      </w:ins>
    </w:p>
    <w:p w14:paraId="0EF5E3F5" w14:textId="77777777" w:rsidR="009334F4" w:rsidRDefault="009334F4" w:rsidP="00706643">
      <w:pPr>
        <w:spacing w:before="120" w:after="0"/>
        <w:rPr>
          <w:ins w:id="177" w:author="Chris Hartgerink" w:date="2015-03-25T10:46:00Z"/>
          <w:rFonts w:ascii="Times New Roman" w:hAnsi="Times New Roman" w:cs="Times New Roman"/>
          <w:color w:val="000000" w:themeColor="text1"/>
          <w:sz w:val="24"/>
          <w:szCs w:val="24"/>
        </w:rPr>
      </w:pPr>
      <w:ins w:id="178" w:author="Chris Hartgerink" w:date="2015-03-25T10:46:00Z">
        <w:r w:rsidRPr="009334F4">
          <w:rPr>
            <w:rFonts w:ascii="Times New Roman" w:hAnsi="Times New Roman" w:cs="Times New Roman"/>
            <w:color w:val="000000" w:themeColor="text1"/>
            <w:sz w:val="24"/>
            <w:szCs w:val="24"/>
          </w:rPr>
          <w:t>}</w:t>
        </w:r>
      </w:ins>
    </w:p>
    <w:p w14:paraId="0AB90D03" w14:textId="0A36EBF9" w:rsidR="00EB502F" w:rsidRPr="00D32878" w:rsidDel="009334F4" w:rsidRDefault="00EB502F" w:rsidP="009334F4">
      <w:pPr>
        <w:spacing w:after="0" w:line="240" w:lineRule="auto"/>
        <w:rPr>
          <w:del w:id="179" w:author="Chris Hartgerink" w:date="2015-03-25T10:46:00Z"/>
          <w:rFonts w:ascii="Times New Roman" w:hAnsi="Times New Roman" w:cs="Times New Roman"/>
          <w:color w:val="000000" w:themeColor="text1"/>
          <w:sz w:val="24"/>
          <w:szCs w:val="24"/>
          <w:highlight w:val="yellow"/>
        </w:rPr>
      </w:pPr>
      <w:del w:id="180" w:author="Chris Hartgerink" w:date="2015-03-25T10:46:00Z">
        <w:r w:rsidRPr="00D32878" w:rsidDel="009334F4">
          <w:rPr>
            <w:rFonts w:ascii="Times New Roman" w:hAnsi="Times New Roman" w:cs="Times New Roman"/>
            <w:color w:val="000000" w:themeColor="text1"/>
            <w:sz w:val="24"/>
            <w:szCs w:val="24"/>
            <w:highlight w:val="yellow"/>
          </w:rPr>
          <w:delText>pvalComp &lt;- function(</w:delText>
        </w:r>
      </w:del>
    </w:p>
    <w:p w14:paraId="7834D9CB" w14:textId="63B0918B" w:rsidR="00EB502F" w:rsidRPr="00D32878" w:rsidDel="009334F4" w:rsidRDefault="00EB502F" w:rsidP="00EB502F">
      <w:pPr>
        <w:spacing w:after="0" w:line="240" w:lineRule="auto"/>
        <w:rPr>
          <w:del w:id="181" w:author="Chris Hartgerink" w:date="2015-03-25T10:46:00Z"/>
          <w:rFonts w:ascii="Times New Roman" w:hAnsi="Times New Roman" w:cs="Times New Roman"/>
          <w:color w:val="000000" w:themeColor="text1"/>
          <w:sz w:val="24"/>
          <w:szCs w:val="24"/>
          <w:highlight w:val="yellow"/>
        </w:rPr>
      </w:pPr>
      <w:del w:id="182" w:author="Chris Hartgerink" w:date="2015-03-25T10:46:00Z">
        <w:r w:rsidRPr="00D32878" w:rsidDel="009334F4">
          <w:rPr>
            <w:rFonts w:ascii="Times New Roman" w:hAnsi="Times New Roman" w:cs="Times New Roman"/>
            <w:color w:val="000000" w:themeColor="text1"/>
            <w:sz w:val="24"/>
            <w:szCs w:val="24"/>
            <w:highlight w:val="yellow"/>
          </w:rPr>
          <w:delText xml:space="preserve">  x,</w:delText>
        </w:r>
      </w:del>
    </w:p>
    <w:p w14:paraId="1E94394F" w14:textId="45B64577" w:rsidR="00EB502F" w:rsidRPr="00D32878" w:rsidDel="009334F4" w:rsidRDefault="00EB502F" w:rsidP="00EB502F">
      <w:pPr>
        <w:spacing w:after="0" w:line="240" w:lineRule="auto"/>
        <w:rPr>
          <w:del w:id="183" w:author="Chris Hartgerink" w:date="2015-03-25T10:46:00Z"/>
          <w:rFonts w:ascii="Times New Roman" w:hAnsi="Times New Roman" w:cs="Times New Roman"/>
          <w:color w:val="000000" w:themeColor="text1"/>
          <w:sz w:val="24"/>
          <w:szCs w:val="24"/>
          <w:highlight w:val="yellow"/>
        </w:rPr>
      </w:pPr>
      <w:del w:id="184" w:author="Chris Hartgerink" w:date="2015-03-25T10:46:00Z">
        <w:r w:rsidRPr="00D32878" w:rsidDel="009334F4">
          <w:rPr>
            <w:rFonts w:ascii="Times New Roman" w:hAnsi="Times New Roman" w:cs="Times New Roman"/>
            <w:color w:val="000000" w:themeColor="text1"/>
            <w:sz w:val="24"/>
            <w:szCs w:val="24"/>
            <w:highlight w:val="yellow"/>
          </w:rPr>
          <w:delText xml:space="preserve">  df1,</w:delText>
        </w:r>
      </w:del>
    </w:p>
    <w:p w14:paraId="37674937" w14:textId="4CD471D9" w:rsidR="00EB502F" w:rsidRPr="00D32878" w:rsidDel="009334F4" w:rsidRDefault="00EB502F" w:rsidP="00EB502F">
      <w:pPr>
        <w:spacing w:after="0" w:line="240" w:lineRule="auto"/>
        <w:rPr>
          <w:del w:id="185" w:author="Chris Hartgerink" w:date="2015-03-25T10:46:00Z"/>
          <w:rFonts w:ascii="Times New Roman" w:hAnsi="Times New Roman" w:cs="Times New Roman"/>
          <w:color w:val="000000" w:themeColor="text1"/>
          <w:sz w:val="24"/>
          <w:szCs w:val="24"/>
          <w:highlight w:val="yellow"/>
        </w:rPr>
      </w:pPr>
      <w:del w:id="186" w:author="Chris Hartgerink" w:date="2015-03-25T10:46:00Z">
        <w:r w:rsidRPr="00D32878" w:rsidDel="009334F4">
          <w:rPr>
            <w:rFonts w:ascii="Times New Roman" w:hAnsi="Times New Roman" w:cs="Times New Roman"/>
            <w:color w:val="000000" w:themeColor="text1"/>
            <w:sz w:val="24"/>
            <w:szCs w:val="24"/>
            <w:highlight w:val="yellow"/>
          </w:rPr>
          <w:delText xml:space="preserve">  df2,</w:delText>
        </w:r>
      </w:del>
    </w:p>
    <w:p w14:paraId="1070A1B1" w14:textId="2E4888BF" w:rsidR="00EB502F" w:rsidRPr="00D32878" w:rsidDel="009334F4" w:rsidRDefault="00EB502F" w:rsidP="00EB502F">
      <w:pPr>
        <w:spacing w:after="0" w:line="240" w:lineRule="auto"/>
        <w:rPr>
          <w:del w:id="187" w:author="Chris Hartgerink" w:date="2015-03-25T10:46:00Z"/>
          <w:rFonts w:ascii="Times New Roman" w:hAnsi="Times New Roman" w:cs="Times New Roman"/>
          <w:color w:val="000000" w:themeColor="text1"/>
          <w:sz w:val="24"/>
          <w:szCs w:val="24"/>
          <w:highlight w:val="yellow"/>
        </w:rPr>
      </w:pPr>
      <w:del w:id="188" w:author="Chris Hartgerink" w:date="2015-03-25T10:46:00Z">
        <w:r w:rsidRPr="00D32878" w:rsidDel="009334F4">
          <w:rPr>
            <w:rFonts w:ascii="Times New Roman" w:hAnsi="Times New Roman" w:cs="Times New Roman"/>
            <w:color w:val="000000" w:themeColor="text1"/>
            <w:sz w:val="24"/>
            <w:szCs w:val="24"/>
            <w:highlight w:val="yellow"/>
          </w:rPr>
          <w:delText xml:space="preserve">  N,</w:delText>
        </w:r>
      </w:del>
    </w:p>
    <w:p w14:paraId="4BF7CD8E" w14:textId="7A271A61" w:rsidR="00EB502F" w:rsidRPr="00D32878" w:rsidDel="009334F4" w:rsidRDefault="00EB502F" w:rsidP="00EB502F">
      <w:pPr>
        <w:spacing w:after="0" w:line="240" w:lineRule="auto"/>
        <w:rPr>
          <w:del w:id="189" w:author="Chris Hartgerink" w:date="2015-03-25T10:46:00Z"/>
          <w:rFonts w:ascii="Times New Roman" w:hAnsi="Times New Roman" w:cs="Times New Roman"/>
          <w:color w:val="000000" w:themeColor="text1"/>
          <w:sz w:val="24"/>
          <w:szCs w:val="24"/>
          <w:highlight w:val="yellow"/>
        </w:rPr>
      </w:pPr>
      <w:del w:id="190" w:author="Chris Hartgerink" w:date="2015-03-25T10:46:00Z">
        <w:r w:rsidRPr="00D32878" w:rsidDel="009334F4">
          <w:rPr>
            <w:rFonts w:ascii="Times New Roman" w:hAnsi="Times New Roman" w:cs="Times New Roman"/>
            <w:color w:val="000000" w:themeColor="text1"/>
            <w:sz w:val="24"/>
            <w:szCs w:val="24"/>
            <w:highlight w:val="yellow"/>
          </w:rPr>
          <w:delText xml:space="preserve">  esType){</w:delText>
        </w:r>
      </w:del>
    </w:p>
    <w:p w14:paraId="7C959AA5" w14:textId="3806680A" w:rsidR="00EB502F" w:rsidRPr="00D32878" w:rsidDel="009334F4" w:rsidRDefault="00EB502F" w:rsidP="00EB502F">
      <w:pPr>
        <w:spacing w:after="0" w:line="240" w:lineRule="auto"/>
        <w:rPr>
          <w:del w:id="191" w:author="Chris Hartgerink" w:date="2015-03-25T10:46:00Z"/>
          <w:rFonts w:ascii="Times New Roman" w:hAnsi="Times New Roman" w:cs="Times New Roman"/>
          <w:color w:val="000000" w:themeColor="text1"/>
          <w:sz w:val="24"/>
          <w:szCs w:val="24"/>
          <w:highlight w:val="yellow"/>
        </w:rPr>
      </w:pPr>
      <w:del w:id="192" w:author="Chris Hartgerink" w:date="2015-03-25T10:46:00Z">
        <w:r w:rsidRPr="00D32878" w:rsidDel="009334F4">
          <w:rPr>
            <w:rFonts w:ascii="Times New Roman" w:hAnsi="Times New Roman" w:cs="Times New Roman"/>
            <w:color w:val="000000" w:themeColor="text1"/>
            <w:sz w:val="24"/>
            <w:szCs w:val="24"/>
            <w:highlight w:val="yellow"/>
          </w:rPr>
          <w:delText xml:space="preserve">  pvalComp &lt;- ifelse(esType=="t",</w:delText>
        </w:r>
      </w:del>
    </w:p>
    <w:p w14:paraId="125AB8E2" w14:textId="5EC5A2DD" w:rsidR="00EB502F" w:rsidRPr="00D32878" w:rsidDel="009334F4" w:rsidRDefault="00EB502F" w:rsidP="00EB502F">
      <w:pPr>
        <w:spacing w:after="0" w:line="240" w:lineRule="auto"/>
        <w:rPr>
          <w:del w:id="193" w:author="Chris Hartgerink" w:date="2015-03-25T10:46:00Z"/>
          <w:rFonts w:ascii="Times New Roman" w:hAnsi="Times New Roman" w:cs="Times New Roman"/>
          <w:color w:val="000000" w:themeColor="text1"/>
          <w:sz w:val="24"/>
          <w:szCs w:val="24"/>
          <w:highlight w:val="yellow"/>
        </w:rPr>
      </w:pPr>
      <w:del w:id="194" w:author="Chris Hartgerink" w:date="2015-03-25T10:46:00Z">
        <w:r w:rsidRPr="00D32878" w:rsidDel="009334F4">
          <w:rPr>
            <w:rFonts w:ascii="Times New Roman" w:hAnsi="Times New Roman" w:cs="Times New Roman"/>
            <w:color w:val="000000" w:themeColor="text1"/>
            <w:sz w:val="24"/>
            <w:szCs w:val="24"/>
            <w:highlight w:val="yellow"/>
          </w:rPr>
          <w:delText xml:space="preserve">                   pt(x, df = df2, lower.tail = FALSE),</w:delText>
        </w:r>
      </w:del>
    </w:p>
    <w:p w14:paraId="3D738334" w14:textId="7E213E5F" w:rsidR="00EB502F" w:rsidRPr="00D32878" w:rsidDel="009334F4" w:rsidRDefault="00EB502F" w:rsidP="00EB502F">
      <w:pPr>
        <w:spacing w:after="0" w:line="240" w:lineRule="auto"/>
        <w:rPr>
          <w:del w:id="195" w:author="Chris Hartgerink" w:date="2015-03-25T10:46:00Z"/>
          <w:rFonts w:ascii="Times New Roman" w:hAnsi="Times New Roman" w:cs="Times New Roman"/>
          <w:color w:val="000000" w:themeColor="text1"/>
          <w:sz w:val="24"/>
          <w:szCs w:val="24"/>
          <w:highlight w:val="yellow"/>
        </w:rPr>
      </w:pPr>
      <w:del w:id="196" w:author="Chris Hartgerink" w:date="2015-03-25T10:46:00Z">
        <w:r w:rsidRPr="00D32878" w:rsidDel="009334F4">
          <w:rPr>
            <w:rFonts w:ascii="Times New Roman" w:hAnsi="Times New Roman" w:cs="Times New Roman"/>
            <w:color w:val="000000" w:themeColor="text1"/>
            <w:sz w:val="24"/>
            <w:szCs w:val="24"/>
            <w:highlight w:val="yellow"/>
          </w:rPr>
          <w:delText xml:space="preserve">                   ifelse(</w:delText>
        </w:r>
      </w:del>
    </w:p>
    <w:p w14:paraId="137D3836" w14:textId="5164F45D" w:rsidR="00EB502F" w:rsidRPr="00D32878" w:rsidDel="009334F4" w:rsidRDefault="00EB502F" w:rsidP="00EB502F">
      <w:pPr>
        <w:spacing w:after="0" w:line="240" w:lineRule="auto"/>
        <w:rPr>
          <w:del w:id="197" w:author="Chris Hartgerink" w:date="2015-03-25T10:46:00Z"/>
          <w:rFonts w:ascii="Times New Roman" w:hAnsi="Times New Roman" w:cs="Times New Roman"/>
          <w:color w:val="000000" w:themeColor="text1"/>
          <w:sz w:val="24"/>
          <w:szCs w:val="24"/>
          <w:highlight w:val="yellow"/>
        </w:rPr>
      </w:pPr>
      <w:del w:id="198" w:author="Chris Hartgerink" w:date="2015-03-25T10:46:00Z">
        <w:r w:rsidRPr="00D32878" w:rsidDel="009334F4">
          <w:rPr>
            <w:rFonts w:ascii="Times New Roman" w:hAnsi="Times New Roman" w:cs="Times New Roman"/>
            <w:color w:val="000000" w:themeColor="text1"/>
            <w:sz w:val="24"/>
            <w:szCs w:val="24"/>
            <w:highlight w:val="yellow"/>
          </w:rPr>
          <w:delText xml:space="preserve">                     esType=="F",</w:delText>
        </w:r>
      </w:del>
    </w:p>
    <w:p w14:paraId="45E22CAF" w14:textId="0BEEF870" w:rsidR="00EB502F" w:rsidRPr="00D32878" w:rsidDel="009334F4" w:rsidRDefault="00EB502F" w:rsidP="00EB502F">
      <w:pPr>
        <w:spacing w:after="0" w:line="240" w:lineRule="auto"/>
        <w:rPr>
          <w:del w:id="199" w:author="Chris Hartgerink" w:date="2015-03-25T10:46:00Z"/>
          <w:rFonts w:ascii="Times New Roman" w:hAnsi="Times New Roman" w:cs="Times New Roman"/>
          <w:color w:val="000000" w:themeColor="text1"/>
          <w:sz w:val="24"/>
          <w:szCs w:val="24"/>
          <w:highlight w:val="yellow"/>
        </w:rPr>
      </w:pPr>
      <w:del w:id="200" w:author="Chris Hartgerink" w:date="2015-03-25T10:46:00Z">
        <w:r w:rsidRPr="00D32878" w:rsidDel="009334F4">
          <w:rPr>
            <w:rFonts w:ascii="Times New Roman" w:hAnsi="Times New Roman" w:cs="Times New Roman"/>
            <w:color w:val="000000" w:themeColor="text1"/>
            <w:sz w:val="24"/>
            <w:szCs w:val="24"/>
            <w:highlight w:val="yellow"/>
          </w:rPr>
          <w:delText xml:space="preserve">                     pf(x, df1 = df1, df2 = df2, lower.tail = FALSE),</w:delText>
        </w:r>
      </w:del>
    </w:p>
    <w:p w14:paraId="10D910D7" w14:textId="28F5606A" w:rsidR="00EB502F" w:rsidRPr="00D32878" w:rsidDel="009334F4" w:rsidRDefault="00EB502F" w:rsidP="00EB502F">
      <w:pPr>
        <w:spacing w:after="0" w:line="240" w:lineRule="auto"/>
        <w:rPr>
          <w:del w:id="201" w:author="Chris Hartgerink" w:date="2015-03-25T10:46:00Z"/>
          <w:rFonts w:ascii="Times New Roman" w:hAnsi="Times New Roman" w:cs="Times New Roman"/>
          <w:color w:val="000000" w:themeColor="text1"/>
          <w:sz w:val="24"/>
          <w:szCs w:val="24"/>
          <w:highlight w:val="yellow"/>
        </w:rPr>
      </w:pPr>
      <w:del w:id="202" w:author="Chris Hartgerink" w:date="2015-03-25T10:46:00Z">
        <w:r w:rsidRPr="00D32878" w:rsidDel="009334F4">
          <w:rPr>
            <w:rFonts w:ascii="Times New Roman" w:hAnsi="Times New Roman" w:cs="Times New Roman"/>
            <w:color w:val="000000" w:themeColor="text1"/>
            <w:sz w:val="24"/>
            <w:szCs w:val="24"/>
            <w:highlight w:val="yellow"/>
          </w:rPr>
          <w:delText xml:space="preserve">                     ifelse(</w:delText>
        </w:r>
      </w:del>
    </w:p>
    <w:p w14:paraId="7267C4B8" w14:textId="2671313C" w:rsidR="00EB502F" w:rsidRPr="00D32878" w:rsidDel="009334F4" w:rsidRDefault="00EB502F" w:rsidP="00EB502F">
      <w:pPr>
        <w:spacing w:after="0" w:line="240" w:lineRule="auto"/>
        <w:rPr>
          <w:del w:id="203" w:author="Chris Hartgerink" w:date="2015-03-25T10:46:00Z"/>
          <w:rFonts w:ascii="Times New Roman" w:hAnsi="Times New Roman" w:cs="Times New Roman"/>
          <w:color w:val="000000" w:themeColor="text1"/>
          <w:sz w:val="24"/>
          <w:szCs w:val="24"/>
          <w:highlight w:val="yellow"/>
        </w:rPr>
      </w:pPr>
      <w:del w:id="204" w:author="Chris Hartgerink" w:date="2015-03-25T10:46:00Z">
        <w:r w:rsidRPr="00D32878" w:rsidDel="009334F4">
          <w:rPr>
            <w:rFonts w:ascii="Times New Roman" w:hAnsi="Times New Roman" w:cs="Times New Roman"/>
            <w:color w:val="000000" w:themeColor="text1"/>
            <w:sz w:val="24"/>
            <w:szCs w:val="24"/>
            <w:highlight w:val="yellow"/>
          </w:rPr>
          <w:delText xml:space="preserve">                       esType=="r",</w:delText>
        </w:r>
      </w:del>
    </w:p>
    <w:p w14:paraId="11F2C507" w14:textId="7AD20383" w:rsidR="00EB502F" w:rsidRPr="00D32878" w:rsidDel="009334F4" w:rsidRDefault="00EB502F" w:rsidP="00EB502F">
      <w:pPr>
        <w:spacing w:after="0" w:line="240" w:lineRule="auto"/>
        <w:rPr>
          <w:del w:id="205" w:author="Chris Hartgerink" w:date="2015-03-25T10:46:00Z"/>
          <w:rFonts w:ascii="Times New Roman" w:hAnsi="Times New Roman" w:cs="Times New Roman"/>
          <w:color w:val="000000" w:themeColor="text1"/>
          <w:sz w:val="24"/>
          <w:szCs w:val="24"/>
          <w:highlight w:val="yellow"/>
        </w:rPr>
      </w:pPr>
      <w:del w:id="206" w:author="Chris Hartgerink" w:date="2015-03-25T10:46:00Z">
        <w:r w:rsidRPr="00D32878" w:rsidDel="009334F4">
          <w:rPr>
            <w:rFonts w:ascii="Times New Roman" w:hAnsi="Times New Roman" w:cs="Times New Roman"/>
            <w:color w:val="000000" w:themeColor="text1"/>
            <w:sz w:val="24"/>
            <w:szCs w:val="24"/>
            <w:highlight w:val="yellow"/>
          </w:rPr>
          <w:delText xml:space="preserve">                       pvalr(x, N),</w:delText>
        </w:r>
      </w:del>
    </w:p>
    <w:p w14:paraId="297D4C86" w14:textId="0274FE9F" w:rsidR="00EB502F" w:rsidRPr="00D32878" w:rsidDel="009334F4" w:rsidRDefault="00EB502F" w:rsidP="00EB502F">
      <w:pPr>
        <w:spacing w:after="0" w:line="240" w:lineRule="auto"/>
        <w:rPr>
          <w:del w:id="207" w:author="Chris Hartgerink" w:date="2015-03-25T10:46:00Z"/>
          <w:rFonts w:ascii="Times New Roman" w:hAnsi="Times New Roman" w:cs="Times New Roman"/>
          <w:color w:val="000000" w:themeColor="text1"/>
          <w:sz w:val="24"/>
          <w:szCs w:val="24"/>
          <w:highlight w:val="yellow"/>
        </w:rPr>
      </w:pPr>
      <w:del w:id="208" w:author="Chris Hartgerink" w:date="2015-03-25T10:46:00Z">
        <w:r w:rsidRPr="00D32878" w:rsidDel="009334F4">
          <w:rPr>
            <w:rFonts w:ascii="Times New Roman" w:hAnsi="Times New Roman" w:cs="Times New Roman"/>
            <w:color w:val="000000" w:themeColor="text1"/>
            <w:sz w:val="24"/>
            <w:szCs w:val="24"/>
            <w:highlight w:val="yellow"/>
          </w:rPr>
          <w:delText xml:space="preserve">                       ifelse(</w:delText>
        </w:r>
      </w:del>
    </w:p>
    <w:p w14:paraId="46ED863F" w14:textId="34AC38FB" w:rsidR="00EB502F" w:rsidRPr="00D32878" w:rsidDel="009334F4" w:rsidRDefault="00EB502F" w:rsidP="00EB502F">
      <w:pPr>
        <w:spacing w:after="0" w:line="240" w:lineRule="auto"/>
        <w:rPr>
          <w:del w:id="209" w:author="Chris Hartgerink" w:date="2015-03-25T10:46:00Z"/>
          <w:rFonts w:ascii="Times New Roman" w:hAnsi="Times New Roman" w:cs="Times New Roman"/>
          <w:color w:val="000000" w:themeColor="text1"/>
          <w:sz w:val="24"/>
          <w:szCs w:val="24"/>
          <w:highlight w:val="yellow"/>
        </w:rPr>
      </w:pPr>
      <w:del w:id="210" w:author="Chris Hartgerink" w:date="2015-03-25T10:46:00Z">
        <w:r w:rsidRPr="00D32878" w:rsidDel="009334F4">
          <w:rPr>
            <w:rFonts w:ascii="Times New Roman" w:hAnsi="Times New Roman" w:cs="Times New Roman"/>
            <w:color w:val="000000" w:themeColor="text1"/>
            <w:sz w:val="24"/>
            <w:szCs w:val="24"/>
            <w:highlight w:val="yellow"/>
          </w:rPr>
          <w:delText xml:space="preserve">                         esType=="Chi2",</w:delText>
        </w:r>
      </w:del>
    </w:p>
    <w:p w14:paraId="2144095D" w14:textId="2D26924B" w:rsidR="00EB502F" w:rsidRPr="00D32878" w:rsidDel="009334F4" w:rsidRDefault="00EB502F" w:rsidP="00EB502F">
      <w:pPr>
        <w:spacing w:after="0" w:line="240" w:lineRule="auto"/>
        <w:rPr>
          <w:del w:id="211" w:author="Chris Hartgerink" w:date="2015-03-25T10:46:00Z"/>
          <w:rFonts w:ascii="Times New Roman" w:hAnsi="Times New Roman" w:cs="Times New Roman"/>
          <w:color w:val="000000" w:themeColor="text1"/>
          <w:sz w:val="24"/>
          <w:szCs w:val="24"/>
          <w:highlight w:val="yellow"/>
        </w:rPr>
      </w:pPr>
      <w:del w:id="212" w:author="Chris Hartgerink" w:date="2015-03-25T10:46:00Z">
        <w:r w:rsidRPr="00D32878" w:rsidDel="009334F4">
          <w:rPr>
            <w:rFonts w:ascii="Times New Roman" w:hAnsi="Times New Roman" w:cs="Times New Roman"/>
            <w:color w:val="000000" w:themeColor="text1"/>
            <w:sz w:val="24"/>
            <w:szCs w:val="24"/>
            <w:highlight w:val="yellow"/>
          </w:rPr>
          <w:delText xml:space="preserve">                         pchisq(x, df = df1, lower.tail = FALSE),</w:delText>
        </w:r>
      </w:del>
    </w:p>
    <w:p w14:paraId="4A27EC88" w14:textId="6086C396" w:rsidR="00EB502F" w:rsidRPr="00D32878" w:rsidDel="009334F4" w:rsidRDefault="00EB502F" w:rsidP="00EB502F">
      <w:pPr>
        <w:spacing w:after="0" w:line="240" w:lineRule="auto"/>
        <w:rPr>
          <w:del w:id="213" w:author="Chris Hartgerink" w:date="2015-03-25T10:46:00Z"/>
          <w:rFonts w:ascii="Times New Roman" w:hAnsi="Times New Roman" w:cs="Times New Roman"/>
          <w:color w:val="000000" w:themeColor="text1"/>
          <w:sz w:val="24"/>
          <w:szCs w:val="24"/>
          <w:highlight w:val="yellow"/>
        </w:rPr>
      </w:pPr>
      <w:del w:id="214" w:author="Chris Hartgerink" w:date="2015-03-25T10:46:00Z">
        <w:r w:rsidRPr="00D32878" w:rsidDel="009334F4">
          <w:rPr>
            <w:rFonts w:ascii="Times New Roman" w:hAnsi="Times New Roman" w:cs="Times New Roman"/>
            <w:color w:val="000000" w:themeColor="text1"/>
            <w:sz w:val="24"/>
            <w:szCs w:val="24"/>
            <w:highlight w:val="yellow"/>
          </w:rPr>
          <w:delText xml:space="preserve">                         ifelse(</w:delText>
        </w:r>
      </w:del>
    </w:p>
    <w:p w14:paraId="78A9FCA3" w14:textId="7C7A7309" w:rsidR="00EB502F" w:rsidRPr="00D32878" w:rsidDel="009334F4" w:rsidRDefault="00EB502F" w:rsidP="00EB502F">
      <w:pPr>
        <w:spacing w:after="0" w:line="240" w:lineRule="auto"/>
        <w:rPr>
          <w:del w:id="215" w:author="Chris Hartgerink" w:date="2015-03-25T10:46:00Z"/>
          <w:rFonts w:ascii="Times New Roman" w:hAnsi="Times New Roman" w:cs="Times New Roman"/>
          <w:color w:val="000000" w:themeColor="text1"/>
          <w:sz w:val="24"/>
          <w:szCs w:val="24"/>
          <w:highlight w:val="yellow"/>
        </w:rPr>
      </w:pPr>
      <w:del w:id="216" w:author="Chris Hartgerink" w:date="2015-03-25T10:46:00Z">
        <w:r w:rsidRPr="00D32878" w:rsidDel="009334F4">
          <w:rPr>
            <w:rFonts w:ascii="Times New Roman" w:hAnsi="Times New Roman" w:cs="Times New Roman"/>
            <w:color w:val="000000" w:themeColor="text1"/>
            <w:sz w:val="24"/>
            <w:szCs w:val="24"/>
            <w:highlight w:val="yellow"/>
          </w:rPr>
          <w:delText xml:space="preserve">                           esType == "z",</w:delText>
        </w:r>
      </w:del>
    </w:p>
    <w:p w14:paraId="2C4DF440" w14:textId="0065B5FB" w:rsidR="00EB502F" w:rsidRPr="00D32878" w:rsidDel="009334F4" w:rsidRDefault="00EB502F" w:rsidP="00EB502F">
      <w:pPr>
        <w:spacing w:after="0" w:line="240" w:lineRule="auto"/>
        <w:rPr>
          <w:del w:id="217" w:author="Chris Hartgerink" w:date="2015-03-25T10:46:00Z"/>
          <w:rFonts w:ascii="Times New Roman" w:hAnsi="Times New Roman" w:cs="Times New Roman"/>
          <w:color w:val="000000" w:themeColor="text1"/>
          <w:sz w:val="24"/>
          <w:szCs w:val="24"/>
          <w:highlight w:val="yellow"/>
        </w:rPr>
      </w:pPr>
      <w:del w:id="218" w:author="Chris Hartgerink" w:date="2015-03-25T10:46:00Z">
        <w:r w:rsidRPr="00D32878" w:rsidDel="009334F4">
          <w:rPr>
            <w:rFonts w:ascii="Times New Roman" w:hAnsi="Times New Roman" w:cs="Times New Roman"/>
            <w:color w:val="000000" w:themeColor="text1"/>
            <w:sz w:val="24"/>
            <w:szCs w:val="24"/>
            <w:highlight w:val="yellow"/>
          </w:rPr>
          <w:delText xml:space="preserve">                           pnorm(x, lower.tail = FALSE), </w:delText>
        </w:r>
      </w:del>
    </w:p>
    <w:p w14:paraId="459FF89E" w14:textId="66CEF1CC" w:rsidR="00EB502F" w:rsidRPr="00D32878" w:rsidDel="009334F4" w:rsidRDefault="00EB502F" w:rsidP="00EB502F">
      <w:pPr>
        <w:spacing w:after="0" w:line="240" w:lineRule="auto"/>
        <w:rPr>
          <w:del w:id="219" w:author="Chris Hartgerink" w:date="2015-03-25T10:46:00Z"/>
          <w:rFonts w:ascii="Times New Roman" w:hAnsi="Times New Roman" w:cs="Times New Roman"/>
          <w:color w:val="000000" w:themeColor="text1"/>
          <w:sz w:val="24"/>
          <w:szCs w:val="24"/>
          <w:highlight w:val="yellow"/>
        </w:rPr>
      </w:pPr>
      <w:del w:id="220" w:author="Chris Hartgerink" w:date="2015-03-25T10:46:00Z">
        <w:r w:rsidRPr="00D32878" w:rsidDel="009334F4">
          <w:rPr>
            <w:rFonts w:ascii="Times New Roman" w:hAnsi="Times New Roman" w:cs="Times New Roman"/>
            <w:color w:val="000000" w:themeColor="text1"/>
            <w:sz w:val="24"/>
            <w:szCs w:val="24"/>
            <w:highlight w:val="yellow"/>
          </w:rPr>
          <w:delText xml:space="preserve">                           NA</w:delText>
        </w:r>
      </w:del>
    </w:p>
    <w:p w14:paraId="2511962C" w14:textId="3BA8CF4B" w:rsidR="00EB502F" w:rsidRPr="00D32878" w:rsidDel="009334F4" w:rsidRDefault="00EB502F" w:rsidP="00EB502F">
      <w:pPr>
        <w:spacing w:after="0" w:line="240" w:lineRule="auto"/>
        <w:rPr>
          <w:del w:id="221" w:author="Chris Hartgerink" w:date="2015-03-25T10:46:00Z"/>
          <w:rFonts w:ascii="Times New Roman" w:hAnsi="Times New Roman" w:cs="Times New Roman"/>
          <w:color w:val="000000" w:themeColor="text1"/>
          <w:sz w:val="24"/>
          <w:szCs w:val="24"/>
          <w:highlight w:val="yellow"/>
        </w:rPr>
      </w:pPr>
      <w:del w:id="222" w:author="Chris Hartgerink" w:date="2015-03-25T10:46:00Z">
        <w:r w:rsidRPr="00D32878" w:rsidDel="009334F4">
          <w:rPr>
            <w:rFonts w:ascii="Times New Roman" w:hAnsi="Times New Roman" w:cs="Times New Roman"/>
            <w:color w:val="000000" w:themeColor="text1"/>
            <w:sz w:val="24"/>
            <w:szCs w:val="24"/>
            <w:highlight w:val="yellow"/>
          </w:rPr>
          <w:delText xml:space="preserve">                         )</w:delText>
        </w:r>
      </w:del>
    </w:p>
    <w:p w14:paraId="2EBAE87B" w14:textId="704A37A5" w:rsidR="00EB502F" w:rsidRPr="00D32878" w:rsidDel="009334F4" w:rsidRDefault="00EB502F" w:rsidP="00EB502F">
      <w:pPr>
        <w:spacing w:after="0" w:line="240" w:lineRule="auto"/>
        <w:rPr>
          <w:del w:id="223" w:author="Chris Hartgerink" w:date="2015-03-25T10:46:00Z"/>
          <w:rFonts w:ascii="Times New Roman" w:hAnsi="Times New Roman" w:cs="Times New Roman"/>
          <w:color w:val="000000" w:themeColor="text1"/>
          <w:sz w:val="24"/>
          <w:szCs w:val="24"/>
          <w:highlight w:val="yellow"/>
        </w:rPr>
      </w:pPr>
      <w:del w:id="224" w:author="Chris Hartgerink" w:date="2015-03-25T10:46:00Z">
        <w:r w:rsidRPr="00D32878" w:rsidDel="009334F4">
          <w:rPr>
            <w:rFonts w:ascii="Times New Roman" w:hAnsi="Times New Roman" w:cs="Times New Roman"/>
            <w:color w:val="000000" w:themeColor="text1"/>
            <w:sz w:val="24"/>
            <w:szCs w:val="24"/>
            <w:highlight w:val="yellow"/>
          </w:rPr>
          <w:delText xml:space="preserve">                       )</w:delText>
        </w:r>
      </w:del>
    </w:p>
    <w:p w14:paraId="53758FFF" w14:textId="6E4BAD68" w:rsidR="00EB502F" w:rsidRPr="00D32878" w:rsidDel="009334F4" w:rsidRDefault="00EB502F" w:rsidP="00EB502F">
      <w:pPr>
        <w:spacing w:after="0" w:line="240" w:lineRule="auto"/>
        <w:rPr>
          <w:del w:id="225" w:author="Chris Hartgerink" w:date="2015-03-25T10:46:00Z"/>
          <w:rFonts w:ascii="Times New Roman" w:hAnsi="Times New Roman" w:cs="Times New Roman"/>
          <w:color w:val="000000" w:themeColor="text1"/>
          <w:sz w:val="24"/>
          <w:szCs w:val="24"/>
          <w:highlight w:val="yellow"/>
        </w:rPr>
      </w:pPr>
      <w:del w:id="226" w:author="Chris Hartgerink" w:date="2015-03-25T10:46:00Z">
        <w:r w:rsidRPr="00D32878" w:rsidDel="009334F4">
          <w:rPr>
            <w:rFonts w:ascii="Times New Roman" w:hAnsi="Times New Roman" w:cs="Times New Roman"/>
            <w:color w:val="000000" w:themeColor="text1"/>
            <w:sz w:val="24"/>
            <w:szCs w:val="24"/>
            <w:highlight w:val="yellow"/>
          </w:rPr>
          <w:delText xml:space="preserve">                     )</w:delText>
        </w:r>
      </w:del>
    </w:p>
    <w:p w14:paraId="60221741" w14:textId="3969FE40" w:rsidR="00EB502F" w:rsidRPr="00D32878" w:rsidDel="009334F4" w:rsidRDefault="00EB502F" w:rsidP="00EB502F">
      <w:pPr>
        <w:spacing w:after="0" w:line="240" w:lineRule="auto"/>
        <w:rPr>
          <w:del w:id="227" w:author="Chris Hartgerink" w:date="2015-03-25T10:46:00Z"/>
          <w:rFonts w:ascii="Times New Roman" w:hAnsi="Times New Roman" w:cs="Times New Roman"/>
          <w:color w:val="000000" w:themeColor="text1"/>
          <w:sz w:val="24"/>
          <w:szCs w:val="24"/>
          <w:highlight w:val="yellow"/>
        </w:rPr>
      </w:pPr>
      <w:del w:id="228" w:author="Chris Hartgerink" w:date="2015-03-25T10:46:00Z">
        <w:r w:rsidRPr="00D32878" w:rsidDel="009334F4">
          <w:rPr>
            <w:rFonts w:ascii="Times New Roman" w:hAnsi="Times New Roman" w:cs="Times New Roman"/>
            <w:color w:val="000000" w:themeColor="text1"/>
            <w:sz w:val="24"/>
            <w:szCs w:val="24"/>
            <w:highlight w:val="yellow"/>
          </w:rPr>
          <w:delText xml:space="preserve">                   ))</w:delText>
        </w:r>
      </w:del>
    </w:p>
    <w:p w14:paraId="1FBD8CCD" w14:textId="1AD34086" w:rsidR="00EB502F" w:rsidRPr="00D32878" w:rsidDel="009334F4" w:rsidRDefault="00EB502F" w:rsidP="00EB502F">
      <w:pPr>
        <w:spacing w:after="0" w:line="240" w:lineRule="auto"/>
        <w:rPr>
          <w:del w:id="229" w:author="Chris Hartgerink" w:date="2015-03-25T10:46:00Z"/>
          <w:rFonts w:ascii="Times New Roman" w:hAnsi="Times New Roman" w:cs="Times New Roman"/>
          <w:color w:val="000000" w:themeColor="text1"/>
          <w:sz w:val="24"/>
          <w:szCs w:val="24"/>
          <w:highlight w:val="yellow"/>
        </w:rPr>
      </w:pPr>
      <w:del w:id="230" w:author="Chris Hartgerink" w:date="2015-03-25T10:46:00Z">
        <w:r w:rsidRPr="00D32878" w:rsidDel="009334F4">
          <w:rPr>
            <w:rFonts w:ascii="Times New Roman" w:hAnsi="Times New Roman" w:cs="Times New Roman"/>
            <w:color w:val="000000" w:themeColor="text1"/>
            <w:sz w:val="24"/>
            <w:szCs w:val="24"/>
            <w:highlight w:val="yellow"/>
          </w:rPr>
          <w:delText xml:space="preserve">  return(pvalComp)</w:delText>
        </w:r>
      </w:del>
    </w:p>
    <w:p w14:paraId="45CF5283" w14:textId="1E71A289" w:rsidR="00EB502F" w:rsidDel="009334F4" w:rsidRDefault="00EB502F" w:rsidP="00EB502F">
      <w:pPr>
        <w:spacing w:after="0" w:line="240" w:lineRule="auto"/>
        <w:rPr>
          <w:del w:id="231" w:author="Chris Hartgerink" w:date="2015-03-25T10:46:00Z"/>
          <w:rFonts w:ascii="Times New Roman" w:hAnsi="Times New Roman" w:cs="Times New Roman"/>
          <w:color w:val="000000" w:themeColor="text1"/>
          <w:sz w:val="24"/>
          <w:szCs w:val="24"/>
        </w:rPr>
      </w:pPr>
      <w:del w:id="232" w:author="Chris Hartgerink" w:date="2015-03-25T10:46:00Z">
        <w:r w:rsidRPr="00D32878" w:rsidDel="009334F4">
          <w:rPr>
            <w:rFonts w:ascii="Times New Roman" w:hAnsi="Times New Roman" w:cs="Times New Roman"/>
            <w:color w:val="000000" w:themeColor="text1"/>
            <w:sz w:val="24"/>
            <w:szCs w:val="24"/>
            <w:highlight w:val="yellow"/>
          </w:rPr>
          <w:lastRenderedPageBreak/>
          <w:delText>}</w:delText>
        </w:r>
      </w:del>
    </w:p>
    <w:p w14:paraId="4B2453BD" w14:textId="77E8E7DD" w:rsidR="00EB502F" w:rsidRPr="00EB502F" w:rsidRDefault="001E1EE0" w:rsidP="00706643">
      <w:pPr>
        <w:spacing w:before="120" w:after="0"/>
        <w:rPr>
          <w:rFonts w:ascii="Times New Roman" w:hAnsi="Times New Roman" w:cs="Times New Roman"/>
          <w:sz w:val="24"/>
          <w:szCs w:val="24"/>
        </w:rPr>
      </w:pPr>
      <w:r>
        <w:rPr>
          <w:rFonts w:ascii="Times New Roman" w:hAnsi="Times New Roman" w:cs="Times New Roman"/>
          <w:sz w:val="24"/>
          <w:szCs w:val="24"/>
        </w:rPr>
        <w:t xml:space="preserve">We checked manually if reported </w:t>
      </w:r>
      <w:r>
        <w:rPr>
          <w:rFonts w:ascii="Times New Roman" w:hAnsi="Times New Roman" w:cs="Times New Roman"/>
          <w:i/>
          <w:sz w:val="24"/>
          <w:szCs w:val="24"/>
        </w:rPr>
        <w:t>p</w:t>
      </w:r>
      <w:r>
        <w:rPr>
          <w:rFonts w:ascii="Times New Roman" w:hAnsi="Times New Roman" w:cs="Times New Roman"/>
          <w:sz w:val="24"/>
          <w:szCs w:val="24"/>
        </w:rPr>
        <w:t xml:space="preserve">-values were one-tailed or two-tailed. The default for </w:t>
      </w:r>
      <w:r>
        <w:rPr>
          <w:rFonts w:ascii="Times New Roman" w:hAnsi="Times New Roman" w:cs="Times New Roman"/>
          <w:i/>
          <w:sz w:val="24"/>
          <w:szCs w:val="24"/>
        </w:rPr>
        <w:t>r</w:t>
      </w:r>
      <w:r>
        <w:rPr>
          <w:rFonts w:ascii="Times New Roman" w:hAnsi="Times New Roman" w:cs="Times New Roman"/>
          <w:sz w:val="24"/>
          <w:szCs w:val="24"/>
        </w:rPr>
        <w:t xml:space="preserve">, </w:t>
      </w:r>
      <w:r>
        <w:rPr>
          <w:rFonts w:ascii="Times New Roman" w:hAnsi="Times New Roman" w:cs="Times New Roman"/>
          <w:i/>
          <w:sz w:val="24"/>
          <w:szCs w:val="24"/>
        </w:rPr>
        <w:t>z</w:t>
      </w:r>
      <w:r>
        <w:rPr>
          <w:rFonts w:ascii="Times New Roman" w:hAnsi="Times New Roman" w:cs="Times New Roman"/>
          <w:sz w:val="24"/>
          <w:szCs w:val="24"/>
        </w:rPr>
        <w:t xml:space="preserve">, and </w:t>
      </w:r>
      <w:r>
        <w:rPr>
          <w:rFonts w:ascii="Times New Roman" w:hAnsi="Times New Roman" w:cs="Times New Roman"/>
          <w:i/>
          <w:sz w:val="24"/>
          <w:szCs w:val="24"/>
        </w:rPr>
        <w:t>t</w:t>
      </w:r>
      <w:r>
        <w:rPr>
          <w:rFonts w:ascii="Times New Roman" w:hAnsi="Times New Roman" w:cs="Times New Roman"/>
          <w:sz w:val="24"/>
          <w:szCs w:val="24"/>
        </w:rPr>
        <w:t xml:space="preserve"> were two-tailed </w:t>
      </w:r>
      <w:r>
        <w:rPr>
          <w:rFonts w:ascii="Times New Roman" w:hAnsi="Times New Roman" w:cs="Times New Roman"/>
          <w:i/>
          <w:sz w:val="24"/>
          <w:szCs w:val="24"/>
        </w:rPr>
        <w:t>p</w:t>
      </w:r>
      <w:r>
        <w:rPr>
          <w:rFonts w:ascii="Times New Roman" w:hAnsi="Times New Roman" w:cs="Times New Roman"/>
          <w:sz w:val="24"/>
          <w:szCs w:val="24"/>
        </w:rPr>
        <w:t xml:space="preserve">-values. </w:t>
      </w:r>
      <w:r w:rsidR="00EB502F">
        <w:rPr>
          <w:rFonts w:ascii="Times New Roman" w:hAnsi="Times New Roman" w:cs="Times New Roman"/>
          <w:sz w:val="24"/>
          <w:szCs w:val="24"/>
        </w:rPr>
        <w:t xml:space="preserve">If </w:t>
      </w:r>
      <w:r w:rsidR="00EB502F" w:rsidRPr="00EB502F">
        <w:rPr>
          <w:rFonts w:ascii="Times New Roman" w:hAnsi="Times New Roman" w:cs="Times New Roman"/>
          <w:i/>
          <w:sz w:val="24"/>
          <w:szCs w:val="24"/>
        </w:rPr>
        <w:t>p</w:t>
      </w:r>
      <w:r w:rsidR="00EB502F">
        <w:rPr>
          <w:rFonts w:ascii="Times New Roman" w:hAnsi="Times New Roman" w:cs="Times New Roman"/>
          <w:sz w:val="24"/>
          <w:szCs w:val="24"/>
        </w:rPr>
        <w:t>-</w:t>
      </w:r>
      <w:r w:rsidR="00EB502F" w:rsidRPr="00EB502F">
        <w:rPr>
          <w:rFonts w:ascii="Times New Roman" w:hAnsi="Times New Roman" w:cs="Times New Roman"/>
          <w:sz w:val="24"/>
          <w:szCs w:val="24"/>
        </w:rPr>
        <w:t>values</w:t>
      </w:r>
      <w:r w:rsidR="00EB502F">
        <w:rPr>
          <w:rFonts w:ascii="Times New Roman" w:hAnsi="Times New Roman" w:cs="Times New Roman"/>
          <w:sz w:val="24"/>
          <w:szCs w:val="24"/>
        </w:rPr>
        <w:t xml:space="preserve"> could not be recalculated because test statistics were not provided, we used the reported </w:t>
      </w:r>
      <w:r w:rsidR="00EB502F">
        <w:rPr>
          <w:rFonts w:ascii="Times New Roman" w:hAnsi="Times New Roman" w:cs="Times New Roman"/>
          <w:i/>
          <w:sz w:val="24"/>
          <w:szCs w:val="24"/>
        </w:rPr>
        <w:t>p</w:t>
      </w:r>
      <w:r w:rsidR="00EB502F">
        <w:rPr>
          <w:rFonts w:ascii="Times New Roman" w:hAnsi="Times New Roman" w:cs="Times New Roman"/>
          <w:sz w:val="24"/>
          <w:szCs w:val="24"/>
        </w:rPr>
        <w:t>-value.</w:t>
      </w:r>
    </w:p>
    <w:p w14:paraId="5429D2F6" w14:textId="77777777" w:rsidR="00706643" w:rsidRDefault="00706643" w:rsidP="001E1EE0">
      <w:pPr>
        <w:spacing w:before="120" w:after="0"/>
        <w:rPr>
          <w:rFonts w:ascii="Times New Roman" w:hAnsi="Times New Roman" w:cs="Times New Roman"/>
          <w:i/>
          <w:sz w:val="24"/>
          <w:szCs w:val="24"/>
        </w:rPr>
      </w:pPr>
    </w:p>
    <w:p w14:paraId="5526B320" w14:textId="3D13EE4A" w:rsidR="00EB502F" w:rsidRPr="00EB502F" w:rsidRDefault="00EB502F" w:rsidP="001E1EE0">
      <w:pPr>
        <w:spacing w:before="120" w:after="0"/>
        <w:rPr>
          <w:rFonts w:ascii="Times New Roman" w:hAnsi="Times New Roman" w:cs="Times New Roman"/>
          <w:i/>
          <w:sz w:val="24"/>
          <w:szCs w:val="24"/>
        </w:rPr>
      </w:pPr>
      <w:r>
        <w:rPr>
          <w:rFonts w:ascii="Times New Roman" w:hAnsi="Times New Roman" w:cs="Times New Roman"/>
          <w:i/>
          <w:sz w:val="24"/>
          <w:szCs w:val="24"/>
        </w:rPr>
        <w:t>Remarks p-values original studies</w:t>
      </w:r>
    </w:p>
    <w:p w14:paraId="31D04C6C" w14:textId="4BAD5F1D" w:rsidR="001E1EE0" w:rsidRDefault="001E1EE0" w:rsidP="001E1EE0">
      <w:pPr>
        <w:spacing w:before="120" w:after="0"/>
        <w:rPr>
          <w:rFonts w:ascii="Times New Roman" w:hAnsi="Times New Roman" w:cs="Times New Roman"/>
          <w:sz w:val="24"/>
          <w:szCs w:val="24"/>
        </w:rPr>
      </w:pPr>
      <w:r>
        <w:rPr>
          <w:rFonts w:ascii="Times New Roman" w:hAnsi="Times New Roman" w:cs="Times New Roman"/>
          <w:sz w:val="24"/>
          <w:szCs w:val="24"/>
        </w:rPr>
        <w:t xml:space="preserve">The following three </w:t>
      </w:r>
      <w:r>
        <w:rPr>
          <w:rFonts w:ascii="Times New Roman" w:hAnsi="Times New Roman" w:cs="Times New Roman"/>
          <w:i/>
          <w:sz w:val="24"/>
          <w:szCs w:val="24"/>
        </w:rPr>
        <w:t>p</w:t>
      </w:r>
      <w:r>
        <w:rPr>
          <w:rFonts w:ascii="Times New Roman" w:hAnsi="Times New Roman" w:cs="Times New Roman"/>
          <w:sz w:val="24"/>
          <w:szCs w:val="24"/>
        </w:rPr>
        <w:t>-values reported in the original studies were considered inconsistent:</w:t>
      </w:r>
    </w:p>
    <w:p w14:paraId="2FE0CA97" w14:textId="77777777" w:rsidR="001E1EE0" w:rsidRPr="00EB502F" w:rsidRDefault="001E1EE0" w:rsidP="001E1EE0">
      <w:pPr>
        <w:spacing w:before="120" w:after="0" w:line="240" w:lineRule="auto"/>
        <w:rPr>
          <w:rFonts w:ascii="Times New Roman" w:hAnsi="Times New Roman" w:cs="Times New Roman"/>
          <w:sz w:val="24"/>
          <w:szCs w:val="24"/>
        </w:rPr>
      </w:pPr>
      <w:r w:rsidRPr="00EB502F">
        <w:rPr>
          <w:rFonts w:ascii="Times New Roman" w:hAnsi="Times New Roman" w:cs="Times New Roman"/>
          <w:sz w:val="24"/>
          <w:szCs w:val="24"/>
        </w:rPr>
        <w:t xml:space="preserve">Row 19: reported </w:t>
      </w:r>
      <w:r w:rsidRPr="00EB502F">
        <w:rPr>
          <w:rFonts w:ascii="Times New Roman" w:hAnsi="Times New Roman" w:cs="Times New Roman"/>
          <w:i/>
          <w:sz w:val="24"/>
          <w:szCs w:val="24"/>
        </w:rPr>
        <w:t>p</w:t>
      </w:r>
      <w:r w:rsidRPr="00EB502F">
        <w:rPr>
          <w:rFonts w:ascii="Times New Roman" w:hAnsi="Times New Roman" w:cs="Times New Roman"/>
          <w:sz w:val="24"/>
          <w:szCs w:val="24"/>
        </w:rPr>
        <w:t xml:space="preserve">-value = .01, recalculated </w:t>
      </w:r>
      <w:r w:rsidRPr="00EB502F">
        <w:rPr>
          <w:rFonts w:ascii="Times New Roman" w:hAnsi="Times New Roman" w:cs="Times New Roman"/>
          <w:i/>
          <w:sz w:val="24"/>
          <w:szCs w:val="24"/>
        </w:rPr>
        <w:t>p</w:t>
      </w:r>
      <w:r w:rsidRPr="00EB502F">
        <w:rPr>
          <w:rFonts w:ascii="Times New Roman" w:hAnsi="Times New Roman" w:cs="Times New Roman"/>
          <w:sz w:val="24"/>
          <w:szCs w:val="24"/>
        </w:rPr>
        <w:t>-value = .029.</w:t>
      </w:r>
    </w:p>
    <w:p w14:paraId="5AAC6A70" w14:textId="64C1255F" w:rsidR="00EB502F" w:rsidRDefault="001E1EE0" w:rsidP="00EB502F">
      <w:pPr>
        <w:spacing w:before="120" w:after="0" w:line="240" w:lineRule="auto"/>
        <w:rPr>
          <w:rFonts w:ascii="Times New Roman" w:hAnsi="Times New Roman" w:cs="Times New Roman"/>
          <w:sz w:val="24"/>
          <w:szCs w:val="24"/>
        </w:rPr>
      </w:pPr>
      <w:r w:rsidRPr="00EB502F">
        <w:rPr>
          <w:rFonts w:ascii="Times New Roman" w:hAnsi="Times New Roman" w:cs="Times New Roman"/>
          <w:sz w:val="24"/>
          <w:szCs w:val="24"/>
        </w:rPr>
        <w:t xml:space="preserve">Row 38: reported </w:t>
      </w:r>
      <w:r w:rsidRPr="00EB502F">
        <w:rPr>
          <w:rFonts w:ascii="Times New Roman" w:hAnsi="Times New Roman" w:cs="Times New Roman"/>
          <w:i/>
          <w:sz w:val="24"/>
          <w:szCs w:val="24"/>
        </w:rPr>
        <w:t>p</w:t>
      </w:r>
      <w:r w:rsidRPr="00EB502F">
        <w:rPr>
          <w:rFonts w:ascii="Times New Roman" w:hAnsi="Times New Roman" w:cs="Times New Roman"/>
          <w:sz w:val="24"/>
          <w:szCs w:val="24"/>
        </w:rPr>
        <w:t xml:space="preserve">-value = .05, recalculated </w:t>
      </w:r>
      <w:r w:rsidRPr="00EB502F">
        <w:rPr>
          <w:rFonts w:ascii="Times New Roman" w:hAnsi="Times New Roman" w:cs="Times New Roman"/>
          <w:i/>
          <w:sz w:val="24"/>
          <w:szCs w:val="24"/>
        </w:rPr>
        <w:t>p</w:t>
      </w:r>
      <w:r w:rsidRPr="00EB502F">
        <w:rPr>
          <w:rFonts w:ascii="Times New Roman" w:hAnsi="Times New Roman" w:cs="Times New Roman"/>
          <w:sz w:val="24"/>
          <w:szCs w:val="24"/>
        </w:rPr>
        <w:t xml:space="preserve">-value = .0509 </w:t>
      </w:r>
      <w:r w:rsidR="00EB502F">
        <w:rPr>
          <w:rFonts w:ascii="Times New Roman" w:hAnsi="Times New Roman" w:cs="Times New Roman"/>
          <w:sz w:val="24"/>
          <w:szCs w:val="24"/>
        </w:rPr>
        <w:t>[.05 was used for the analyses]</w:t>
      </w:r>
    </w:p>
    <w:p w14:paraId="768D902B" w14:textId="7E00E7BF" w:rsidR="001E1EE0" w:rsidRPr="00EB502F" w:rsidRDefault="001E1EE0" w:rsidP="001E1EE0">
      <w:pPr>
        <w:spacing w:before="120" w:after="0"/>
        <w:rPr>
          <w:rFonts w:ascii="Times New Roman" w:hAnsi="Times New Roman" w:cs="Times New Roman"/>
          <w:sz w:val="24"/>
          <w:szCs w:val="24"/>
        </w:rPr>
      </w:pPr>
      <w:r w:rsidRPr="00EB502F">
        <w:rPr>
          <w:rFonts w:ascii="Times New Roman" w:hAnsi="Times New Roman" w:cs="Times New Roman"/>
          <w:sz w:val="24"/>
          <w:szCs w:val="24"/>
        </w:rPr>
        <w:t xml:space="preserve">Row 97: reported </w:t>
      </w:r>
      <w:r w:rsidRPr="00EB502F">
        <w:rPr>
          <w:rFonts w:ascii="Times New Roman" w:hAnsi="Times New Roman" w:cs="Times New Roman"/>
          <w:i/>
          <w:sz w:val="24"/>
          <w:szCs w:val="24"/>
        </w:rPr>
        <w:t>p</w:t>
      </w:r>
      <w:r w:rsidRPr="00EB502F">
        <w:rPr>
          <w:rFonts w:ascii="Times New Roman" w:hAnsi="Times New Roman" w:cs="Times New Roman"/>
          <w:sz w:val="24"/>
          <w:szCs w:val="24"/>
        </w:rPr>
        <w:t xml:space="preserve">-value = .001, recalculated </w:t>
      </w:r>
      <w:r w:rsidRPr="00EB502F">
        <w:rPr>
          <w:rFonts w:ascii="Times New Roman" w:hAnsi="Times New Roman" w:cs="Times New Roman"/>
          <w:i/>
          <w:sz w:val="24"/>
          <w:szCs w:val="24"/>
        </w:rPr>
        <w:t>p</w:t>
      </w:r>
      <w:r w:rsidRPr="00EB502F">
        <w:rPr>
          <w:rFonts w:ascii="Times New Roman" w:hAnsi="Times New Roman" w:cs="Times New Roman"/>
          <w:sz w:val="24"/>
          <w:szCs w:val="24"/>
        </w:rPr>
        <w:t>-value = .0031</w:t>
      </w:r>
    </w:p>
    <w:p w14:paraId="206A27EC" w14:textId="60C39729" w:rsidR="001E1EE0" w:rsidRDefault="001E1EE0" w:rsidP="001E1EE0">
      <w:pPr>
        <w:spacing w:before="120" w:after="0"/>
        <w:rPr>
          <w:rFonts w:ascii="Times New Roman" w:hAnsi="Times New Roman" w:cs="Times New Roman"/>
          <w:sz w:val="24"/>
          <w:szCs w:val="24"/>
        </w:rPr>
      </w:pPr>
      <w:r>
        <w:rPr>
          <w:rFonts w:ascii="Times New Roman" w:hAnsi="Times New Roman" w:cs="Times New Roman"/>
          <w:sz w:val="24"/>
          <w:szCs w:val="24"/>
        </w:rPr>
        <w:t xml:space="preserve">We used the recalculated </w:t>
      </w:r>
      <w:r>
        <w:rPr>
          <w:rFonts w:ascii="Times New Roman" w:hAnsi="Times New Roman" w:cs="Times New Roman"/>
          <w:i/>
          <w:sz w:val="24"/>
          <w:szCs w:val="24"/>
        </w:rPr>
        <w:t>p</w:t>
      </w:r>
      <w:r>
        <w:rPr>
          <w:rFonts w:ascii="Times New Roman" w:hAnsi="Times New Roman" w:cs="Times New Roman"/>
          <w:sz w:val="24"/>
          <w:szCs w:val="24"/>
        </w:rPr>
        <w:t>-value</w:t>
      </w:r>
      <w:r w:rsidR="00EB502F">
        <w:rPr>
          <w:rFonts w:ascii="Times New Roman" w:hAnsi="Times New Roman" w:cs="Times New Roman"/>
          <w:sz w:val="24"/>
          <w:szCs w:val="24"/>
        </w:rPr>
        <w:t>s</w:t>
      </w:r>
      <w:r>
        <w:rPr>
          <w:rFonts w:ascii="Times New Roman" w:hAnsi="Times New Roman" w:cs="Times New Roman"/>
          <w:sz w:val="24"/>
          <w:szCs w:val="24"/>
        </w:rPr>
        <w:t xml:space="preserve"> in our analysis, with the exception of </w:t>
      </w:r>
      <w:r>
        <w:rPr>
          <w:rFonts w:ascii="Times New Roman" w:hAnsi="Times New Roman" w:cs="Times New Roman"/>
          <w:i/>
          <w:sz w:val="24"/>
          <w:szCs w:val="24"/>
        </w:rPr>
        <w:t>p</w:t>
      </w:r>
      <w:r>
        <w:rPr>
          <w:rFonts w:ascii="Times New Roman" w:hAnsi="Times New Roman" w:cs="Times New Roman"/>
          <w:sz w:val="24"/>
          <w:szCs w:val="24"/>
        </w:rPr>
        <w:t xml:space="preserve"> = .05, since this </w:t>
      </w:r>
      <w:r>
        <w:rPr>
          <w:rFonts w:ascii="Times New Roman" w:hAnsi="Times New Roman" w:cs="Times New Roman"/>
          <w:i/>
          <w:sz w:val="24"/>
          <w:szCs w:val="24"/>
        </w:rPr>
        <w:t>p</w:t>
      </w:r>
      <w:r>
        <w:rPr>
          <w:rFonts w:ascii="Times New Roman" w:hAnsi="Times New Roman" w:cs="Times New Roman"/>
          <w:sz w:val="24"/>
          <w:szCs w:val="24"/>
        </w:rPr>
        <w:t>-value was interpreted as being significant</w:t>
      </w:r>
      <w:r w:rsidR="00EB502F">
        <w:rPr>
          <w:rFonts w:ascii="Times New Roman" w:hAnsi="Times New Roman" w:cs="Times New Roman"/>
          <w:sz w:val="24"/>
          <w:szCs w:val="24"/>
        </w:rPr>
        <w:t xml:space="preserve"> in the original study</w:t>
      </w:r>
      <w:r>
        <w:rPr>
          <w:rFonts w:ascii="Times New Roman" w:hAnsi="Times New Roman" w:cs="Times New Roman"/>
          <w:sz w:val="24"/>
          <w:szCs w:val="24"/>
        </w:rPr>
        <w:t xml:space="preserve">. </w:t>
      </w:r>
    </w:p>
    <w:p w14:paraId="16400AA8" w14:textId="488539B6" w:rsidR="00F61162" w:rsidRPr="00F61162" w:rsidRDefault="00F61162" w:rsidP="001E1EE0">
      <w:pPr>
        <w:spacing w:before="120" w:after="0"/>
        <w:rPr>
          <w:rFonts w:ascii="Times New Roman" w:hAnsi="Times New Roman" w:cs="Times New Roman"/>
          <w:sz w:val="24"/>
          <w:szCs w:val="24"/>
        </w:rPr>
      </w:pPr>
      <w:r>
        <w:rPr>
          <w:rFonts w:ascii="Times New Roman" w:hAnsi="Times New Roman" w:cs="Times New Roman"/>
          <w:sz w:val="24"/>
          <w:szCs w:val="24"/>
        </w:rPr>
        <w:t xml:space="preserve">Of 91 </w:t>
      </w:r>
      <w:r>
        <w:rPr>
          <w:rFonts w:ascii="Times New Roman" w:hAnsi="Times New Roman" w:cs="Times New Roman"/>
          <w:i/>
          <w:sz w:val="24"/>
          <w:szCs w:val="24"/>
        </w:rPr>
        <w:t>p</w:t>
      </w:r>
      <w:r>
        <w:rPr>
          <w:rFonts w:ascii="Times New Roman" w:hAnsi="Times New Roman" w:cs="Times New Roman"/>
          <w:sz w:val="24"/>
          <w:szCs w:val="24"/>
        </w:rPr>
        <w:t xml:space="preserve">-values, three could not be recalculated but a </w:t>
      </w:r>
      <w:r>
        <w:rPr>
          <w:rFonts w:ascii="Times New Roman" w:hAnsi="Times New Roman" w:cs="Times New Roman"/>
          <w:i/>
          <w:sz w:val="24"/>
          <w:szCs w:val="24"/>
        </w:rPr>
        <w:t>p</w:t>
      </w:r>
      <w:r>
        <w:rPr>
          <w:rFonts w:ascii="Times New Roman" w:hAnsi="Times New Roman" w:cs="Times New Roman"/>
          <w:sz w:val="24"/>
          <w:szCs w:val="24"/>
        </w:rPr>
        <w:t xml:space="preserve">-value was reported (rows 49, 60, 70), and two </w:t>
      </w:r>
      <w:r>
        <w:rPr>
          <w:rFonts w:ascii="Times New Roman" w:hAnsi="Times New Roman" w:cs="Times New Roman"/>
          <w:i/>
          <w:sz w:val="24"/>
          <w:szCs w:val="24"/>
        </w:rPr>
        <w:t>p</w:t>
      </w:r>
      <w:r>
        <w:rPr>
          <w:rFonts w:ascii="Times New Roman" w:hAnsi="Times New Roman" w:cs="Times New Roman"/>
          <w:sz w:val="24"/>
          <w:szCs w:val="24"/>
        </w:rPr>
        <w:t xml:space="preserve">-values were not reported and could not be recalculated; the latter two studies had to be discarded for the analyses of </w:t>
      </w:r>
      <w:r>
        <w:rPr>
          <w:rFonts w:ascii="Times New Roman" w:hAnsi="Times New Roman" w:cs="Times New Roman"/>
          <w:i/>
          <w:sz w:val="24"/>
          <w:szCs w:val="24"/>
        </w:rPr>
        <w:t>p</w:t>
      </w:r>
      <w:r>
        <w:rPr>
          <w:rFonts w:ascii="Times New Roman" w:hAnsi="Times New Roman" w:cs="Times New Roman"/>
          <w:sz w:val="24"/>
          <w:szCs w:val="24"/>
        </w:rPr>
        <w:t xml:space="preserve">-values. Hence 89 original studies had data on </w:t>
      </w:r>
      <w:r>
        <w:rPr>
          <w:rFonts w:ascii="Times New Roman" w:hAnsi="Times New Roman" w:cs="Times New Roman"/>
          <w:i/>
          <w:sz w:val="24"/>
          <w:szCs w:val="24"/>
        </w:rPr>
        <w:t>p</w:t>
      </w:r>
      <w:r>
        <w:rPr>
          <w:rFonts w:ascii="Times New Roman" w:hAnsi="Times New Roman" w:cs="Times New Roman"/>
          <w:sz w:val="24"/>
          <w:szCs w:val="24"/>
        </w:rPr>
        <w:t>-values.</w:t>
      </w:r>
    </w:p>
    <w:p w14:paraId="5B0C38E6" w14:textId="77777777" w:rsidR="001E1EE0" w:rsidRPr="00697074" w:rsidRDefault="001E1EE0" w:rsidP="001E1EE0">
      <w:pPr>
        <w:spacing w:before="120" w:after="0"/>
        <w:rPr>
          <w:rFonts w:ascii="Times New Roman" w:hAnsi="Times New Roman" w:cs="Times New Roman"/>
          <w:sz w:val="24"/>
          <w:szCs w:val="24"/>
          <w:rPrChange w:id="233" w:author="R.C.M. van Aert" w:date="2015-03-25T11:25:00Z">
            <w:rPr>
              <w:rFonts w:ascii="Times New Roman" w:hAnsi="Times New Roman" w:cs="Times New Roman"/>
              <w:sz w:val="24"/>
              <w:szCs w:val="24"/>
              <w:lang w:val="nl-NL"/>
            </w:rPr>
          </w:rPrChange>
        </w:rPr>
      </w:pPr>
    </w:p>
    <w:p w14:paraId="4C768B78" w14:textId="6E020D62" w:rsidR="00EB502F" w:rsidRPr="00697074" w:rsidRDefault="008F26D5" w:rsidP="001E1EE0">
      <w:pPr>
        <w:spacing w:before="120" w:after="0"/>
        <w:rPr>
          <w:rFonts w:ascii="Times New Roman" w:hAnsi="Times New Roman" w:cs="Times New Roman"/>
          <w:i/>
          <w:sz w:val="24"/>
          <w:szCs w:val="24"/>
          <w:rPrChange w:id="234" w:author="R.C.M. van Aert" w:date="2015-03-25T11:25:00Z">
            <w:rPr>
              <w:rFonts w:ascii="Times New Roman" w:hAnsi="Times New Roman" w:cs="Times New Roman"/>
              <w:i/>
              <w:sz w:val="24"/>
              <w:szCs w:val="24"/>
              <w:lang w:val="nl-NL"/>
            </w:rPr>
          </w:rPrChange>
        </w:rPr>
      </w:pPr>
      <w:r w:rsidRPr="00697074">
        <w:rPr>
          <w:rFonts w:ascii="Times New Roman" w:hAnsi="Times New Roman" w:cs="Times New Roman"/>
          <w:i/>
          <w:sz w:val="24"/>
          <w:szCs w:val="24"/>
          <w:rPrChange w:id="235" w:author="R.C.M. van Aert" w:date="2015-03-25T11:25:00Z">
            <w:rPr>
              <w:rFonts w:ascii="Times New Roman" w:hAnsi="Times New Roman" w:cs="Times New Roman"/>
              <w:i/>
              <w:sz w:val="24"/>
              <w:szCs w:val="24"/>
              <w:lang w:val="nl-NL"/>
            </w:rPr>
          </w:rPrChange>
        </w:rPr>
        <w:t>Remarks p-values replication studies</w:t>
      </w:r>
    </w:p>
    <w:p w14:paraId="7AD14B23" w14:textId="5FC85492" w:rsidR="00EB502F" w:rsidRDefault="008F26D5" w:rsidP="001E1EE0">
      <w:pPr>
        <w:spacing w:before="120" w:after="0"/>
        <w:rPr>
          <w:rFonts w:ascii="Times New Roman" w:hAnsi="Times New Roman" w:cs="Times New Roman"/>
          <w:sz w:val="24"/>
          <w:szCs w:val="24"/>
        </w:rPr>
      </w:pPr>
      <w:r w:rsidRPr="00697074">
        <w:rPr>
          <w:rFonts w:ascii="Times New Roman" w:hAnsi="Times New Roman" w:cs="Times New Roman"/>
          <w:sz w:val="24"/>
          <w:szCs w:val="24"/>
          <w:rPrChange w:id="236" w:author="R.C.M. van Aert" w:date="2015-03-25T11:25:00Z">
            <w:rPr>
              <w:rFonts w:ascii="Times New Roman" w:hAnsi="Times New Roman" w:cs="Times New Roman"/>
              <w:sz w:val="24"/>
              <w:szCs w:val="24"/>
              <w:lang w:val="nl-NL"/>
            </w:rPr>
          </w:rPrChange>
        </w:rPr>
        <w:t>No inconsistencies were fo</w:t>
      </w:r>
      <w:r>
        <w:rPr>
          <w:rFonts w:ascii="Times New Roman" w:hAnsi="Times New Roman" w:cs="Times New Roman"/>
          <w:sz w:val="24"/>
          <w:szCs w:val="24"/>
        </w:rPr>
        <w:t>und.</w:t>
      </w:r>
    </w:p>
    <w:p w14:paraId="19EBF56B" w14:textId="0C32CDD6" w:rsidR="00706643" w:rsidRPr="00F6208D" w:rsidRDefault="00706643" w:rsidP="00706643">
      <w:pPr>
        <w:spacing w:before="120" w:after="0"/>
        <w:rPr>
          <w:rFonts w:ascii="Times New Roman" w:hAnsi="Times New Roman" w:cs="Times New Roman"/>
          <w:sz w:val="24"/>
          <w:szCs w:val="24"/>
        </w:rPr>
      </w:pPr>
      <w:r>
        <w:rPr>
          <w:rFonts w:ascii="Times New Roman" w:hAnsi="Times New Roman" w:cs="Times New Roman"/>
          <w:sz w:val="24"/>
          <w:szCs w:val="24"/>
        </w:rPr>
        <w:t xml:space="preserve">When inspecting only pairwise available p-values across original and replications, 1 p-value was reported as </w:t>
      </w:r>
      <w:r>
        <w:rPr>
          <w:rFonts w:ascii="Times New Roman" w:hAnsi="Times New Roman" w:cs="Times New Roman"/>
          <w:i/>
          <w:sz w:val="24"/>
          <w:szCs w:val="24"/>
        </w:rPr>
        <w:t>prep</w:t>
      </w:r>
      <w:r>
        <w:rPr>
          <w:rFonts w:ascii="Times New Roman" w:hAnsi="Times New Roman" w:cs="Times New Roman"/>
          <w:sz w:val="24"/>
          <w:szCs w:val="24"/>
        </w:rPr>
        <w:t xml:space="preserve">, 1 imprecisely (e.g., p &lt; .05) and 1 as p=0. </w:t>
      </w:r>
      <w:r w:rsidRPr="00F6208D">
        <w:rPr>
          <w:rFonts w:ascii="Times New Roman" w:hAnsi="Times New Roman" w:cs="Times New Roman"/>
          <w:sz w:val="24"/>
          <w:szCs w:val="24"/>
        </w:rPr>
        <w:t>We ended up with 8</w:t>
      </w:r>
      <w:r>
        <w:rPr>
          <w:rFonts w:ascii="Times New Roman" w:hAnsi="Times New Roman" w:cs="Times New Roman"/>
          <w:sz w:val="24"/>
          <w:szCs w:val="24"/>
        </w:rPr>
        <w:t>9</w:t>
      </w:r>
      <w:r w:rsidRPr="00F6208D">
        <w:rPr>
          <w:rFonts w:ascii="Times New Roman" w:hAnsi="Times New Roman" w:cs="Times New Roman"/>
          <w:sz w:val="24"/>
          <w:szCs w:val="24"/>
        </w:rPr>
        <w:t xml:space="preserve"> </w:t>
      </w:r>
      <w:r w:rsidRPr="00F6208D">
        <w:rPr>
          <w:rFonts w:ascii="Times New Roman" w:hAnsi="Times New Roman" w:cs="Times New Roman"/>
          <w:i/>
          <w:sz w:val="24"/>
          <w:szCs w:val="24"/>
        </w:rPr>
        <w:t>p</w:t>
      </w:r>
      <w:r w:rsidRPr="00F6208D">
        <w:rPr>
          <w:rFonts w:ascii="Times New Roman" w:hAnsi="Times New Roman" w:cs="Times New Roman"/>
          <w:sz w:val="24"/>
          <w:szCs w:val="24"/>
        </w:rPr>
        <w:t>-values for analysis.</w:t>
      </w:r>
    </w:p>
    <w:p w14:paraId="5F4181EA" w14:textId="6C680243" w:rsidR="00F61162" w:rsidRPr="00F61162" w:rsidRDefault="00F61162" w:rsidP="00706643">
      <w:pPr>
        <w:spacing w:before="120" w:after="0"/>
        <w:rPr>
          <w:rFonts w:ascii="Times New Roman" w:hAnsi="Times New Roman" w:cs="Times New Roman"/>
          <w:sz w:val="24"/>
          <w:szCs w:val="24"/>
        </w:rPr>
      </w:pPr>
      <w:r w:rsidRPr="00F61162">
        <w:rPr>
          <w:rFonts w:ascii="Times New Roman" w:hAnsi="Times New Roman" w:cs="Times New Roman"/>
          <w:sz w:val="24"/>
          <w:szCs w:val="24"/>
        </w:rPr>
        <w:t xml:space="preserve">Of 91 </w:t>
      </w:r>
      <w:r w:rsidRPr="00F61162">
        <w:rPr>
          <w:rFonts w:ascii="Times New Roman" w:hAnsi="Times New Roman" w:cs="Times New Roman"/>
          <w:i/>
          <w:sz w:val="24"/>
          <w:szCs w:val="24"/>
        </w:rPr>
        <w:t>p</w:t>
      </w:r>
      <w:r w:rsidRPr="00F61162">
        <w:rPr>
          <w:rFonts w:ascii="Times New Roman" w:hAnsi="Times New Roman" w:cs="Times New Roman"/>
          <w:sz w:val="24"/>
          <w:szCs w:val="24"/>
        </w:rPr>
        <w:t xml:space="preserve">-values, three </w:t>
      </w:r>
      <w:r w:rsidRPr="00F61162">
        <w:rPr>
          <w:rFonts w:ascii="Times New Roman" w:hAnsi="Times New Roman" w:cs="Times New Roman"/>
          <w:i/>
          <w:sz w:val="24"/>
          <w:szCs w:val="24"/>
        </w:rPr>
        <w:t>p</w:t>
      </w:r>
      <w:r w:rsidRPr="00F61162">
        <w:rPr>
          <w:rFonts w:ascii="Times New Roman" w:hAnsi="Times New Roman" w:cs="Times New Roman"/>
          <w:sz w:val="24"/>
          <w:szCs w:val="24"/>
        </w:rPr>
        <w:t xml:space="preserve">-values could not be recalculated but a </w:t>
      </w:r>
      <w:r>
        <w:rPr>
          <w:rFonts w:ascii="Times New Roman" w:hAnsi="Times New Roman" w:cs="Times New Roman"/>
          <w:i/>
          <w:sz w:val="24"/>
          <w:szCs w:val="24"/>
        </w:rPr>
        <w:t>p</w:t>
      </w:r>
      <w:r>
        <w:rPr>
          <w:rFonts w:ascii="Times New Roman" w:hAnsi="Times New Roman" w:cs="Times New Roman"/>
          <w:sz w:val="24"/>
          <w:szCs w:val="24"/>
        </w:rPr>
        <w:t xml:space="preserve">-value was reported (rows (53, 60, 70), and two studies had to be discarded for analyses because no </w:t>
      </w:r>
      <w:r>
        <w:rPr>
          <w:rFonts w:ascii="Times New Roman" w:hAnsi="Times New Roman" w:cs="Times New Roman"/>
          <w:i/>
          <w:sz w:val="24"/>
          <w:szCs w:val="24"/>
        </w:rPr>
        <w:t>p</w:t>
      </w:r>
      <w:r>
        <w:rPr>
          <w:rFonts w:ascii="Times New Roman" w:hAnsi="Times New Roman" w:cs="Times New Roman"/>
          <w:sz w:val="24"/>
          <w:szCs w:val="24"/>
        </w:rPr>
        <w:t>-value was reported and also could not be recalculated (rows 135 and 136).</w:t>
      </w:r>
    </w:p>
    <w:p w14:paraId="4A3C8808" w14:textId="4554CAF8" w:rsidR="00834AC0" w:rsidRDefault="00834AC0">
      <w:pPr>
        <w:rPr>
          <w:rFonts w:ascii="Times New Roman" w:hAnsi="Times New Roman" w:cs="Times New Roman"/>
          <w:sz w:val="24"/>
          <w:szCs w:val="24"/>
        </w:rPr>
      </w:pPr>
      <w:r>
        <w:rPr>
          <w:rFonts w:ascii="Times New Roman" w:hAnsi="Times New Roman" w:cs="Times New Roman"/>
          <w:sz w:val="24"/>
          <w:szCs w:val="24"/>
        </w:rPr>
        <w:br w:type="page"/>
      </w:r>
    </w:p>
    <w:p w14:paraId="60FB6389" w14:textId="589A9031" w:rsidR="00EB502F" w:rsidRDefault="00834AC0" w:rsidP="00834AC0">
      <w:pPr>
        <w:spacing w:before="120" w:after="0"/>
        <w:jc w:val="center"/>
        <w:rPr>
          <w:rFonts w:ascii="Times New Roman" w:hAnsi="Times New Roman" w:cs="Times New Roman"/>
          <w:sz w:val="24"/>
          <w:szCs w:val="24"/>
        </w:rPr>
      </w:pPr>
      <w:r>
        <w:rPr>
          <w:rFonts w:ascii="Times New Roman" w:hAnsi="Times New Roman" w:cs="Times New Roman"/>
          <w:b/>
          <w:sz w:val="24"/>
          <w:szCs w:val="24"/>
        </w:rPr>
        <w:lastRenderedPageBreak/>
        <w:t xml:space="preserve">[A2] Analyses of significance and </w:t>
      </w:r>
      <w:r>
        <w:rPr>
          <w:rFonts w:ascii="Times New Roman" w:hAnsi="Times New Roman" w:cs="Times New Roman"/>
          <w:b/>
          <w:i/>
          <w:sz w:val="24"/>
          <w:szCs w:val="24"/>
        </w:rPr>
        <w:t>p</w:t>
      </w:r>
      <w:r>
        <w:rPr>
          <w:rFonts w:ascii="Times New Roman" w:hAnsi="Times New Roman" w:cs="Times New Roman"/>
          <w:b/>
          <w:sz w:val="24"/>
          <w:szCs w:val="24"/>
        </w:rPr>
        <w:t>-values</w:t>
      </w:r>
    </w:p>
    <w:p w14:paraId="3C9A8DA1" w14:textId="54D60464" w:rsidR="00834AC0" w:rsidRDefault="0072115A" w:rsidP="00834AC0">
      <w:pPr>
        <w:spacing w:before="120" w:after="0"/>
        <w:rPr>
          <w:rFonts w:ascii="Times New Roman" w:hAnsi="Times New Roman" w:cs="Times New Roman"/>
          <w:sz w:val="24"/>
          <w:szCs w:val="24"/>
        </w:rPr>
      </w:pPr>
      <w:r>
        <w:rPr>
          <w:rFonts w:ascii="Times New Roman" w:hAnsi="Times New Roman" w:cs="Times New Roman"/>
          <w:sz w:val="24"/>
          <w:szCs w:val="24"/>
        </w:rPr>
        <w:t>The code for the McNemar test of change in statistical significance:</w:t>
      </w:r>
    </w:p>
    <w:p w14:paraId="0AB674D0" w14:textId="77777777" w:rsidR="0005378A" w:rsidRPr="00697074" w:rsidRDefault="0005378A" w:rsidP="0005378A">
      <w:pPr>
        <w:spacing w:before="120" w:after="0"/>
        <w:rPr>
          <w:rFonts w:ascii="Times New Roman" w:hAnsi="Times New Roman" w:cs="Times New Roman"/>
          <w:sz w:val="24"/>
          <w:szCs w:val="24"/>
          <w:highlight w:val="yellow"/>
          <w:lang w:val="nl-NL"/>
          <w:rPrChange w:id="237" w:author="R.C.M. van Aert" w:date="2015-03-25T11:25:00Z">
            <w:rPr>
              <w:rFonts w:ascii="Times New Roman" w:hAnsi="Times New Roman" w:cs="Times New Roman"/>
              <w:sz w:val="24"/>
              <w:szCs w:val="24"/>
              <w:highlight w:val="yellow"/>
            </w:rPr>
          </w:rPrChange>
        </w:rPr>
      </w:pPr>
      <w:r w:rsidRPr="00697074">
        <w:rPr>
          <w:rFonts w:ascii="Times New Roman" w:hAnsi="Times New Roman" w:cs="Times New Roman"/>
          <w:sz w:val="24"/>
          <w:szCs w:val="24"/>
          <w:highlight w:val="yellow"/>
          <w:lang w:val="nl-NL"/>
          <w:rPrChange w:id="238" w:author="R.C.M. van Aert" w:date="2015-03-25T11:25:00Z">
            <w:rPr>
              <w:rFonts w:ascii="Times New Roman" w:hAnsi="Times New Roman" w:cs="Times New Roman"/>
              <w:sz w:val="24"/>
              <w:szCs w:val="24"/>
              <w:highlight w:val="yellow"/>
            </w:rPr>
          </w:rPrChange>
        </w:rPr>
        <w:t>#  McNemar test</w:t>
      </w:r>
    </w:p>
    <w:p w14:paraId="14AC0A16" w14:textId="77777777" w:rsidR="0005378A" w:rsidRPr="0005378A" w:rsidRDefault="0005378A" w:rsidP="0005378A">
      <w:pPr>
        <w:spacing w:before="120" w:after="0"/>
        <w:rPr>
          <w:rFonts w:ascii="Times New Roman" w:hAnsi="Times New Roman" w:cs="Times New Roman"/>
          <w:sz w:val="24"/>
          <w:szCs w:val="24"/>
          <w:highlight w:val="yellow"/>
          <w:lang w:val="nl-NL"/>
        </w:rPr>
      </w:pPr>
      <w:r w:rsidRPr="00697074">
        <w:rPr>
          <w:rFonts w:ascii="Times New Roman" w:hAnsi="Times New Roman" w:cs="Times New Roman"/>
          <w:sz w:val="24"/>
          <w:szCs w:val="24"/>
          <w:highlight w:val="yellow"/>
          <w:lang w:val="nl-NL"/>
          <w:rPrChange w:id="239" w:author="R.C.M. van Aert" w:date="2015-03-25T11:25:00Z">
            <w:rPr>
              <w:rFonts w:ascii="Times New Roman" w:hAnsi="Times New Roman" w:cs="Times New Roman"/>
              <w:sz w:val="24"/>
              <w:szCs w:val="24"/>
              <w:highlight w:val="yellow"/>
            </w:rPr>
          </w:rPrChange>
        </w:rPr>
        <w:t xml:space="preserve">tab &lt;- table(dat$sign..O.[!is.na(dat$sign..O.) </w:t>
      </w:r>
      <w:r w:rsidRPr="0005378A">
        <w:rPr>
          <w:rFonts w:ascii="Times New Roman" w:hAnsi="Times New Roman" w:cs="Times New Roman"/>
          <w:sz w:val="24"/>
          <w:szCs w:val="24"/>
          <w:highlight w:val="yellow"/>
          <w:lang w:val="nl-NL"/>
        </w:rPr>
        <w:t>&amp; !is.na(dat$sign..R.)],</w:t>
      </w:r>
    </w:p>
    <w:p w14:paraId="270B9C26" w14:textId="77777777" w:rsidR="0005378A" w:rsidRPr="0005378A" w:rsidRDefault="0005378A" w:rsidP="0005378A">
      <w:pPr>
        <w:spacing w:before="120" w:after="0"/>
        <w:rPr>
          <w:rFonts w:ascii="Times New Roman" w:hAnsi="Times New Roman" w:cs="Times New Roman"/>
          <w:sz w:val="24"/>
          <w:szCs w:val="24"/>
          <w:highlight w:val="yellow"/>
          <w:lang w:val="nl-NL"/>
        </w:rPr>
      </w:pPr>
      <w:r w:rsidRPr="0005378A">
        <w:rPr>
          <w:rFonts w:ascii="Times New Roman" w:hAnsi="Times New Roman" w:cs="Times New Roman"/>
          <w:sz w:val="24"/>
          <w:szCs w:val="24"/>
          <w:highlight w:val="yellow"/>
          <w:lang w:val="nl-NL"/>
        </w:rPr>
        <w:t xml:space="preserve">             dat$sign..R.[!is.na(dat$sign..O.) &amp; !is.na(dat$sign..R.)])</w:t>
      </w:r>
    </w:p>
    <w:p w14:paraId="4F2C8DDB" w14:textId="77777777" w:rsidR="0005378A" w:rsidRPr="0005378A" w:rsidRDefault="0005378A" w:rsidP="0005378A">
      <w:pPr>
        <w:spacing w:before="120" w:after="0"/>
        <w:rPr>
          <w:rFonts w:ascii="Times New Roman" w:hAnsi="Times New Roman" w:cs="Times New Roman"/>
          <w:sz w:val="24"/>
          <w:szCs w:val="24"/>
          <w:highlight w:val="yellow"/>
        </w:rPr>
      </w:pPr>
      <w:r w:rsidRPr="0005378A">
        <w:rPr>
          <w:rFonts w:ascii="Times New Roman" w:hAnsi="Times New Roman" w:cs="Times New Roman"/>
          <w:sz w:val="24"/>
          <w:szCs w:val="24"/>
          <w:highlight w:val="yellow"/>
        </w:rPr>
        <w:t>mcnemarchi &lt;- (tab[1,2]-tab[2,1])^2/(tab[1,2]+tab[2,1])</w:t>
      </w:r>
    </w:p>
    <w:p w14:paraId="3F893E7F" w14:textId="7B4AE48B" w:rsidR="0072115A" w:rsidRPr="0005378A" w:rsidRDefault="0005378A" w:rsidP="0005378A">
      <w:pPr>
        <w:spacing w:after="0" w:line="240" w:lineRule="auto"/>
        <w:rPr>
          <w:rFonts w:ascii="Times New Roman" w:hAnsi="Times New Roman" w:cs="Times New Roman"/>
          <w:sz w:val="24"/>
          <w:szCs w:val="24"/>
        </w:rPr>
      </w:pPr>
      <w:r w:rsidRPr="0005378A">
        <w:rPr>
          <w:rFonts w:ascii="Times New Roman" w:hAnsi="Times New Roman" w:cs="Times New Roman"/>
          <w:sz w:val="24"/>
          <w:szCs w:val="24"/>
          <w:highlight w:val="yellow"/>
        </w:rPr>
        <w:t>mcnemarp &lt;- pchisq(q = mcnemarchi, df = 1, lower.tail = FALSE)</w:t>
      </w:r>
    </w:p>
    <w:p w14:paraId="46883FB5" w14:textId="77777777" w:rsidR="0005378A" w:rsidRDefault="0005378A" w:rsidP="00834AC0">
      <w:pPr>
        <w:spacing w:before="120" w:after="0"/>
        <w:rPr>
          <w:rFonts w:ascii="Times New Roman" w:hAnsi="Times New Roman" w:cs="Times New Roman"/>
          <w:sz w:val="24"/>
          <w:szCs w:val="24"/>
        </w:rPr>
      </w:pPr>
    </w:p>
    <w:p w14:paraId="0F2F6F06" w14:textId="604025C4" w:rsidR="0072115A" w:rsidRPr="00500319" w:rsidRDefault="00500319" w:rsidP="00834AC0">
      <w:pPr>
        <w:spacing w:before="120" w:after="0"/>
        <w:rPr>
          <w:rFonts w:ascii="Times New Roman" w:hAnsi="Times New Roman" w:cs="Times New Roman"/>
          <w:sz w:val="24"/>
          <w:szCs w:val="24"/>
        </w:rPr>
      </w:pPr>
      <w:r>
        <w:rPr>
          <w:rFonts w:ascii="Times New Roman" w:hAnsi="Times New Roman" w:cs="Times New Roman"/>
          <w:sz w:val="24"/>
          <w:szCs w:val="24"/>
        </w:rPr>
        <w:t xml:space="preserve">The code for the (Fisher, </w:t>
      </w:r>
      <w:r>
        <w:rPr>
          <w:rFonts w:ascii="Times New Roman" w:hAnsi="Times New Roman" w:cs="Times New Roman"/>
          <w:i/>
          <w:sz w:val="24"/>
          <w:szCs w:val="24"/>
        </w:rPr>
        <w:t>p</w:t>
      </w:r>
      <w:r>
        <w:rPr>
          <w:rFonts w:ascii="Times New Roman" w:hAnsi="Times New Roman" w:cs="Times New Roman"/>
          <w:sz w:val="24"/>
          <w:szCs w:val="24"/>
        </w:rPr>
        <w:t xml:space="preserve">-curve, </w:t>
      </w:r>
      <w:r>
        <w:rPr>
          <w:rFonts w:ascii="Times New Roman" w:hAnsi="Times New Roman" w:cs="Times New Roman"/>
          <w:i/>
          <w:sz w:val="24"/>
          <w:szCs w:val="24"/>
        </w:rPr>
        <w:t>p</w:t>
      </w:r>
      <w:r>
        <w:rPr>
          <w:rFonts w:ascii="Times New Roman" w:hAnsi="Times New Roman" w:cs="Times New Roman"/>
          <w:sz w:val="24"/>
          <w:szCs w:val="24"/>
        </w:rPr>
        <w:t>-uniform) test of no evidential value in the non-significant replication studies:</w:t>
      </w:r>
    </w:p>
    <w:p w14:paraId="67C9C3CF" w14:textId="77777777" w:rsidR="00834AC0" w:rsidRPr="00834AC0" w:rsidRDefault="00834AC0" w:rsidP="0005378A">
      <w:pPr>
        <w:spacing w:before="120"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Written by CHJ Hartgerink</w:t>
      </w:r>
    </w:p>
    <w:p w14:paraId="4269D30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The Fisher method applied to test for deviation from uniformity</w:t>
      </w:r>
    </w:p>
    <w:p w14:paraId="70D1DD41"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In NONSIGNIFICANT P-values</w:t>
      </w:r>
    </w:p>
    <w:p w14:paraId="3E21F06A" w14:textId="77777777" w:rsidR="00834AC0" w:rsidRPr="00834AC0" w:rsidRDefault="00834AC0" w:rsidP="00834AC0">
      <w:pPr>
        <w:spacing w:after="0" w:line="240" w:lineRule="auto"/>
        <w:rPr>
          <w:rFonts w:ascii="Times New Roman" w:hAnsi="Times New Roman" w:cs="Times New Roman"/>
          <w:sz w:val="24"/>
          <w:szCs w:val="24"/>
          <w:highlight w:val="yellow"/>
        </w:rPr>
      </w:pPr>
    </w:p>
    <w:p w14:paraId="3710D844"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FisherMethod &lt;- function(# Compute Fisher's exact test for non-significant p-values.</w:t>
      </w:r>
    </w:p>
    <w:p w14:paraId="1C4586AA"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 xml:space="preserve">### This function computes paper level Fisher test statistics, testing whether the distribution of non-significant p-values is uniform. Significant values indicate deviation from uniformity. </w:t>
      </w:r>
    </w:p>
    <w:p w14:paraId="324BF90E"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 Returns both the normal Fisher test, as well as the complement test.</w:t>
      </w:r>
    </w:p>
    <w:p w14:paraId="279E6B00"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 Computations are done for p*=log(p), where p is all non-significant p-values for each identifier.</w:t>
      </w:r>
    </w:p>
    <w:p w14:paraId="037B9B7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x,</w:t>
      </w:r>
    </w:p>
    <w:p w14:paraId="3808147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 Vector of p-values.</w:t>
      </w:r>
    </w:p>
    <w:p w14:paraId="2906438B"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id,</w:t>
      </w:r>
    </w:p>
    <w:p w14:paraId="705A0050"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 Vector giving paper identifiers.</w:t>
      </w:r>
    </w:p>
    <w:p w14:paraId="47CAEE94"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alpha = .05</w:t>
      </w:r>
    </w:p>
    <w:p w14:paraId="4F2F84CC"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 Indicate what alpha level is being maintained for the study results, which serves as a cut-off for selecting the non-significant p-values.</w:t>
      </w:r>
    </w:p>
    <w:p w14:paraId="6D066890"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 xml:space="preserve">    ){</w:t>
      </w:r>
    </w:p>
    <w:p w14:paraId="29E65014"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Res &lt;- NULL</w:t>
      </w:r>
    </w:p>
    <w:p w14:paraId="039ADB2C"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for(i in 1:length(unique(id)))</w:t>
      </w:r>
    </w:p>
    <w:p w14:paraId="66D6DA88"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w:t>
      </w:r>
    </w:p>
    <w:p w14:paraId="5B8A926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selP &lt;- x[id==unique(id)[i]]</w:t>
      </w:r>
    </w:p>
    <w:p w14:paraId="6E1F9B6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nSigP &lt;- (na.omit(selP[selP&gt;alpha])-alpha)/(1-alpha)</w:t>
      </w:r>
    </w:p>
    <w:p w14:paraId="4D9A001B"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SigP &lt;- na.omit(selP[selP&lt;=alpha])</w:t>
      </w:r>
    </w:p>
    <w:p w14:paraId="2802FA7B"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if(!length(nSigP)==0){</w:t>
      </w:r>
    </w:p>
    <w:p w14:paraId="154FFF07"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 Compute the Fisher test statistic</w:t>
      </w:r>
    </w:p>
    <w:p w14:paraId="38F767D1"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FMeth &lt;- -2*sum(log(nSigP))</w:t>
      </w:r>
    </w:p>
    <w:p w14:paraId="06568037"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 Compute p-values analytically</w:t>
      </w:r>
    </w:p>
    <w:p w14:paraId="3F8175CD"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pFMeth &lt;- pchisq(q=FMeth, df=2*length(nSigP), lower.tail=F)</w:t>
      </w:r>
    </w:p>
    <w:p w14:paraId="64911FAC" w14:textId="77777777" w:rsidR="00834AC0" w:rsidRPr="00834AC0" w:rsidRDefault="00834AC0" w:rsidP="00834AC0">
      <w:pPr>
        <w:spacing w:after="0" w:line="240" w:lineRule="auto"/>
        <w:rPr>
          <w:rFonts w:ascii="Times New Roman" w:hAnsi="Times New Roman" w:cs="Times New Roman"/>
          <w:sz w:val="24"/>
          <w:szCs w:val="24"/>
          <w:highlight w:val="yellow"/>
          <w:lang w:val="nl-NL"/>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lang w:val="nl-NL"/>
        </w:rPr>
        <w:t>} else {</w:t>
      </w:r>
    </w:p>
    <w:p w14:paraId="2E790066" w14:textId="77777777" w:rsidR="00834AC0" w:rsidRPr="00834AC0" w:rsidRDefault="00834AC0" w:rsidP="00834AC0">
      <w:pPr>
        <w:spacing w:after="0" w:line="240" w:lineRule="auto"/>
        <w:rPr>
          <w:rFonts w:ascii="Times New Roman" w:hAnsi="Times New Roman" w:cs="Times New Roman"/>
          <w:sz w:val="24"/>
          <w:szCs w:val="24"/>
          <w:highlight w:val="yellow"/>
          <w:lang w:val="nl-NL"/>
        </w:rPr>
      </w:pP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t>FMeth &lt;- NA</w:t>
      </w:r>
    </w:p>
    <w:p w14:paraId="731106A5" w14:textId="77777777" w:rsidR="00834AC0" w:rsidRPr="00834AC0" w:rsidRDefault="00834AC0" w:rsidP="00834AC0">
      <w:pPr>
        <w:spacing w:after="0" w:line="240" w:lineRule="auto"/>
        <w:rPr>
          <w:rFonts w:ascii="Times New Roman" w:hAnsi="Times New Roman" w:cs="Times New Roman"/>
          <w:sz w:val="24"/>
          <w:szCs w:val="24"/>
          <w:highlight w:val="yellow"/>
          <w:lang w:val="nl-NL"/>
        </w:rPr>
      </w:pPr>
      <w:r w:rsidRPr="00834AC0">
        <w:rPr>
          <w:rFonts w:ascii="Times New Roman" w:hAnsi="Times New Roman" w:cs="Times New Roman"/>
          <w:sz w:val="24"/>
          <w:szCs w:val="24"/>
          <w:highlight w:val="yellow"/>
          <w:lang w:val="nl-NL"/>
        </w:rPr>
        <w:lastRenderedPageBreak/>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t>pFMeth &lt;- NA</w:t>
      </w:r>
    </w:p>
    <w:p w14:paraId="6F38CD9E" w14:textId="77777777" w:rsidR="00834AC0" w:rsidRPr="00834AC0" w:rsidRDefault="00834AC0" w:rsidP="00834AC0">
      <w:pPr>
        <w:spacing w:after="0" w:line="240" w:lineRule="auto"/>
        <w:rPr>
          <w:rFonts w:ascii="Times New Roman" w:hAnsi="Times New Roman" w:cs="Times New Roman"/>
          <w:sz w:val="24"/>
          <w:szCs w:val="24"/>
          <w:highlight w:val="yellow"/>
          <w:lang w:val="nl-NL"/>
        </w:rPr>
      </w:pP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t>}</w:t>
      </w:r>
    </w:p>
    <w:p w14:paraId="713512F8"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lang w:val="nl-NL"/>
        </w:rPr>
        <w:tab/>
      </w:r>
      <w:r w:rsidRPr="00834AC0">
        <w:rPr>
          <w:rFonts w:ascii="Times New Roman" w:hAnsi="Times New Roman" w:cs="Times New Roman"/>
          <w:sz w:val="24"/>
          <w:szCs w:val="24"/>
          <w:highlight w:val="yellow"/>
        </w:rPr>
        <w:t>Res &lt;- rbind(Res, data.frame(</w:t>
      </w:r>
    </w:p>
    <w:p w14:paraId="1C259594"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Fish = FMeth,</w:t>
      </w:r>
    </w:p>
    <w:p w14:paraId="68E80E61"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PFish = pFMeth,</w:t>
      </w:r>
    </w:p>
    <w:p w14:paraId="297C813F"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CountNSig = length(nSigP),</w:t>
      </w:r>
    </w:p>
    <w:p w14:paraId="287717D8"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CountSig = length(SigP),</w:t>
      </w:r>
    </w:p>
    <w:p w14:paraId="7BDA77A8"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r>
      <w:r w:rsidRPr="00834AC0">
        <w:rPr>
          <w:rFonts w:ascii="Times New Roman" w:hAnsi="Times New Roman" w:cs="Times New Roman"/>
          <w:sz w:val="24"/>
          <w:szCs w:val="24"/>
          <w:highlight w:val="yellow"/>
        </w:rPr>
        <w:tab/>
        <w:t>PercentNonSig = length(nSigP)/length(selP)))</w:t>
      </w:r>
    </w:p>
    <w:p w14:paraId="072D5F19"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w:t>
      </w:r>
    </w:p>
    <w:p w14:paraId="72A5E752" w14:textId="77777777" w:rsidR="00834AC0" w:rsidRPr="00834AC0" w:rsidRDefault="00834AC0" w:rsidP="00834AC0">
      <w:pPr>
        <w:spacing w:after="0" w:line="240" w:lineRule="auto"/>
        <w:rPr>
          <w:rFonts w:ascii="Times New Roman" w:hAnsi="Times New Roman" w:cs="Times New Roman"/>
          <w:sz w:val="24"/>
          <w:szCs w:val="24"/>
          <w:highlight w:val="yellow"/>
        </w:rPr>
      </w:pPr>
      <w:r w:rsidRPr="00834AC0">
        <w:rPr>
          <w:rFonts w:ascii="Times New Roman" w:hAnsi="Times New Roman" w:cs="Times New Roman"/>
          <w:sz w:val="24"/>
          <w:szCs w:val="24"/>
          <w:highlight w:val="yellow"/>
        </w:rPr>
        <w:tab/>
        <w:t>return(Res)</w:t>
      </w:r>
    </w:p>
    <w:p w14:paraId="04FCCC07" w14:textId="61A81931" w:rsidR="00834AC0" w:rsidRDefault="00834AC0" w:rsidP="00834AC0">
      <w:pPr>
        <w:spacing w:after="0" w:line="240" w:lineRule="auto"/>
        <w:rPr>
          <w:rFonts w:ascii="Times New Roman" w:hAnsi="Times New Roman" w:cs="Times New Roman"/>
          <w:sz w:val="24"/>
          <w:szCs w:val="24"/>
        </w:rPr>
      </w:pPr>
      <w:r w:rsidRPr="00834AC0">
        <w:rPr>
          <w:rFonts w:ascii="Times New Roman" w:hAnsi="Times New Roman" w:cs="Times New Roman"/>
          <w:sz w:val="24"/>
          <w:szCs w:val="24"/>
          <w:highlight w:val="yellow"/>
        </w:rPr>
        <w:t>}</w:t>
      </w:r>
    </w:p>
    <w:p w14:paraId="0F3B80BD" w14:textId="77777777" w:rsidR="00EB502F" w:rsidRDefault="00EB502F" w:rsidP="001E1EE0">
      <w:pPr>
        <w:spacing w:before="120" w:after="0"/>
        <w:rPr>
          <w:rFonts w:ascii="Times New Roman" w:hAnsi="Times New Roman" w:cs="Times New Roman"/>
          <w:sz w:val="24"/>
          <w:szCs w:val="24"/>
        </w:rPr>
      </w:pPr>
    </w:p>
    <w:p w14:paraId="78C6805D" w14:textId="556155C2" w:rsidR="00EB502F" w:rsidRDefault="00FA04AB" w:rsidP="001E1EE0">
      <w:pPr>
        <w:spacing w:before="120" w:after="0"/>
        <w:rPr>
          <w:rFonts w:ascii="Times New Roman" w:hAnsi="Times New Roman" w:cs="Times New Roman"/>
          <w:sz w:val="24"/>
          <w:szCs w:val="24"/>
        </w:rPr>
      </w:pPr>
      <w:r>
        <w:rPr>
          <w:rFonts w:ascii="Times New Roman" w:hAnsi="Times New Roman" w:cs="Times New Roman"/>
          <w:sz w:val="24"/>
          <w:szCs w:val="24"/>
        </w:rPr>
        <w:t>The code for the test comparing the means of the two dependent samples:</w:t>
      </w:r>
    </w:p>
    <w:p w14:paraId="70DEFBBE" w14:textId="77777777" w:rsidR="00FA04AB" w:rsidRDefault="00FA04AB" w:rsidP="00FA04AB">
      <w:pPr>
        <w:spacing w:after="0" w:line="240" w:lineRule="auto"/>
        <w:rPr>
          <w:rFonts w:ascii="Times New Roman" w:hAnsi="Times New Roman" w:cs="Times New Roman"/>
          <w:sz w:val="24"/>
          <w:szCs w:val="24"/>
          <w:highlight w:val="yellow"/>
        </w:rPr>
      </w:pPr>
    </w:p>
    <w:p w14:paraId="3664644F" w14:textId="77777777" w:rsidR="00FA04AB" w:rsidRPr="00FA04AB" w:rsidRDefault="00FA04AB" w:rsidP="00FA04AB">
      <w:pPr>
        <w:spacing w:after="0" w:line="240" w:lineRule="auto"/>
        <w:rPr>
          <w:rFonts w:ascii="Times New Roman" w:hAnsi="Times New Roman" w:cs="Times New Roman"/>
          <w:sz w:val="24"/>
          <w:szCs w:val="24"/>
          <w:highlight w:val="yellow"/>
        </w:rPr>
      </w:pPr>
      <w:r w:rsidRPr="00FA04AB">
        <w:rPr>
          <w:rFonts w:ascii="Times New Roman" w:hAnsi="Times New Roman" w:cs="Times New Roman"/>
          <w:sz w:val="24"/>
          <w:szCs w:val="24"/>
          <w:highlight w:val="yellow"/>
        </w:rPr>
        <w:t># Dependent t-test p-values</w:t>
      </w:r>
    </w:p>
    <w:p w14:paraId="4468F062" w14:textId="77777777" w:rsidR="00FA04AB" w:rsidRPr="00245FFA" w:rsidRDefault="00FA04AB" w:rsidP="00FA04AB">
      <w:pPr>
        <w:spacing w:after="0" w:line="240" w:lineRule="auto"/>
        <w:rPr>
          <w:rFonts w:ascii="Times New Roman" w:hAnsi="Times New Roman" w:cs="Times New Roman"/>
          <w:sz w:val="24"/>
          <w:szCs w:val="24"/>
          <w:highlight w:val="yellow"/>
        </w:rPr>
      </w:pPr>
      <w:r w:rsidRPr="00245FFA">
        <w:rPr>
          <w:rFonts w:ascii="Times New Roman" w:hAnsi="Times New Roman" w:cs="Times New Roman"/>
          <w:sz w:val="24"/>
          <w:szCs w:val="24"/>
          <w:highlight w:val="yellow"/>
        </w:rPr>
        <w:t>t.test(x = dat$pval_USE..O.[!is.na(dat$pval_USE..O.) &amp; !is.na(dat$pval_USE..R.)],</w:t>
      </w:r>
    </w:p>
    <w:p w14:paraId="08DAB699"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245FFA">
        <w:rPr>
          <w:rFonts w:ascii="Times New Roman" w:hAnsi="Times New Roman" w:cs="Times New Roman"/>
          <w:sz w:val="24"/>
          <w:szCs w:val="24"/>
          <w:highlight w:val="yellow"/>
        </w:rPr>
        <w:t xml:space="preserve">       </w:t>
      </w:r>
      <w:r w:rsidRPr="00FA04AB">
        <w:rPr>
          <w:rFonts w:ascii="Times New Roman" w:hAnsi="Times New Roman" w:cs="Times New Roman"/>
          <w:sz w:val="24"/>
          <w:szCs w:val="24"/>
          <w:highlight w:val="yellow"/>
          <w:lang w:val="nl-NL"/>
        </w:rPr>
        <w:t>y = dat$pval_USE..R.[!is.na(dat$pval_USE..O.) &amp; !is.na(dat$pval_USE..R.)],</w:t>
      </w:r>
    </w:p>
    <w:p w14:paraId="499BBAA3" w14:textId="77777777" w:rsidR="00FA04AB" w:rsidRPr="00FA04AB" w:rsidRDefault="00FA04AB" w:rsidP="00FA04AB">
      <w:pPr>
        <w:spacing w:after="0" w:line="240" w:lineRule="auto"/>
        <w:rPr>
          <w:rFonts w:ascii="Times New Roman" w:hAnsi="Times New Roman" w:cs="Times New Roman"/>
          <w:sz w:val="24"/>
          <w:szCs w:val="24"/>
          <w:highlight w:val="yellow"/>
        </w:rPr>
      </w:pPr>
      <w:r w:rsidRPr="00FA04AB">
        <w:rPr>
          <w:rFonts w:ascii="Times New Roman" w:hAnsi="Times New Roman" w:cs="Times New Roman"/>
          <w:sz w:val="24"/>
          <w:szCs w:val="24"/>
          <w:highlight w:val="yellow"/>
          <w:lang w:val="nl-NL"/>
        </w:rPr>
        <w:t xml:space="preserve">       </w:t>
      </w:r>
      <w:r w:rsidRPr="00FA04AB">
        <w:rPr>
          <w:rFonts w:ascii="Times New Roman" w:hAnsi="Times New Roman" w:cs="Times New Roman"/>
          <w:sz w:val="24"/>
          <w:szCs w:val="24"/>
          <w:highlight w:val="yellow"/>
        </w:rPr>
        <w:t>paired = TRUE)</w:t>
      </w:r>
    </w:p>
    <w:p w14:paraId="7653DBC0" w14:textId="77777777" w:rsidR="00FA04AB" w:rsidRPr="00FA04AB" w:rsidRDefault="00FA04AB" w:rsidP="00FA04AB">
      <w:pPr>
        <w:spacing w:after="0" w:line="240" w:lineRule="auto"/>
        <w:rPr>
          <w:rFonts w:ascii="Times New Roman" w:hAnsi="Times New Roman" w:cs="Times New Roman"/>
          <w:sz w:val="24"/>
          <w:szCs w:val="24"/>
          <w:highlight w:val="yellow"/>
        </w:rPr>
      </w:pPr>
    </w:p>
    <w:p w14:paraId="0A223B1B" w14:textId="77777777" w:rsidR="00FA04AB" w:rsidRPr="00FA04AB" w:rsidRDefault="00FA04AB" w:rsidP="00FA04AB">
      <w:pPr>
        <w:spacing w:after="0" w:line="240" w:lineRule="auto"/>
        <w:rPr>
          <w:rFonts w:ascii="Times New Roman" w:hAnsi="Times New Roman" w:cs="Times New Roman"/>
          <w:sz w:val="24"/>
          <w:szCs w:val="24"/>
          <w:highlight w:val="yellow"/>
        </w:rPr>
      </w:pPr>
      <w:r w:rsidRPr="00FA04AB">
        <w:rPr>
          <w:rFonts w:ascii="Times New Roman" w:hAnsi="Times New Roman" w:cs="Times New Roman"/>
          <w:sz w:val="24"/>
          <w:szCs w:val="24"/>
          <w:highlight w:val="yellow"/>
        </w:rPr>
        <w:t># Wilcoxon signed-rank test p-values</w:t>
      </w:r>
    </w:p>
    <w:p w14:paraId="5E423314"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wilcox.test(dat$pval_USE..O.[!is.na(dat$pval_USE..O.) &amp; !is.na(dat$pval_USE..R.)],</w:t>
      </w:r>
    </w:p>
    <w:p w14:paraId="2CAE6FEB"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 xml:space="preserve">            dat$pval_USE..R.[!is.na(dat$pval_USE..O.) &amp; !is.na(dat$pval_USE..R.)],</w:t>
      </w:r>
    </w:p>
    <w:p w14:paraId="3B084231"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 xml:space="preserve">            alternative="two.sided")</w:t>
      </w:r>
    </w:p>
    <w:p w14:paraId="356CA77A" w14:textId="77777777" w:rsidR="00FA04AB" w:rsidRDefault="00FA04AB" w:rsidP="00FA04AB">
      <w:pPr>
        <w:spacing w:after="0" w:line="240" w:lineRule="auto"/>
        <w:rPr>
          <w:rFonts w:ascii="Times New Roman" w:hAnsi="Times New Roman" w:cs="Times New Roman"/>
          <w:sz w:val="24"/>
          <w:szCs w:val="24"/>
          <w:highlight w:val="yellow"/>
          <w:lang w:val="nl-NL"/>
        </w:rPr>
      </w:pPr>
    </w:p>
    <w:p w14:paraId="22D14EEA"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sd(dat$pval_USE..O.[!is.na(dat$pval_USE..O.) &amp; !is.na(dat$pval_USE..R.)])</w:t>
      </w:r>
    </w:p>
    <w:p w14:paraId="52CD2499"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summary(dat$pval_USE..O.[!is.na(dat$pval_USE..O.) &amp; !is.na(dat$pval_USE..R.)])</w:t>
      </w:r>
    </w:p>
    <w:p w14:paraId="2301E743" w14:textId="77777777" w:rsidR="00FA04AB" w:rsidRPr="00FA04AB" w:rsidRDefault="00FA04AB" w:rsidP="00FA04AB">
      <w:pPr>
        <w:spacing w:after="0" w:line="240" w:lineRule="auto"/>
        <w:rPr>
          <w:rFonts w:ascii="Times New Roman" w:hAnsi="Times New Roman" w:cs="Times New Roman"/>
          <w:sz w:val="24"/>
          <w:szCs w:val="24"/>
          <w:highlight w:val="yellow"/>
          <w:lang w:val="nl-NL"/>
        </w:rPr>
      </w:pPr>
      <w:r w:rsidRPr="00FA04AB">
        <w:rPr>
          <w:rFonts w:ascii="Times New Roman" w:hAnsi="Times New Roman" w:cs="Times New Roman"/>
          <w:sz w:val="24"/>
          <w:szCs w:val="24"/>
          <w:highlight w:val="yellow"/>
          <w:lang w:val="nl-NL"/>
        </w:rPr>
        <w:t>sd(dat$pval_USE..R.[!is.na(dat$pval_USE..O.) &amp; !is.na(dat$pval_USE..R.)])</w:t>
      </w:r>
    </w:p>
    <w:p w14:paraId="6E5BDE05" w14:textId="1B11BB7A" w:rsidR="00FA04AB" w:rsidRPr="00697074" w:rsidRDefault="00FA04AB" w:rsidP="00FA04AB">
      <w:pPr>
        <w:spacing w:after="0" w:line="240" w:lineRule="auto"/>
        <w:rPr>
          <w:rFonts w:ascii="Times New Roman" w:hAnsi="Times New Roman" w:cs="Times New Roman"/>
          <w:sz w:val="24"/>
          <w:szCs w:val="24"/>
          <w:lang w:val="nl-NL"/>
          <w:rPrChange w:id="240" w:author="R.C.M. van Aert" w:date="2015-03-25T11:25:00Z">
            <w:rPr>
              <w:rFonts w:ascii="Times New Roman" w:hAnsi="Times New Roman" w:cs="Times New Roman"/>
              <w:sz w:val="24"/>
              <w:szCs w:val="24"/>
            </w:rPr>
          </w:rPrChange>
        </w:rPr>
      </w:pPr>
      <w:r w:rsidRPr="00697074">
        <w:rPr>
          <w:rFonts w:ascii="Times New Roman" w:hAnsi="Times New Roman" w:cs="Times New Roman"/>
          <w:sz w:val="24"/>
          <w:szCs w:val="24"/>
          <w:highlight w:val="yellow"/>
          <w:lang w:val="nl-NL"/>
          <w:rPrChange w:id="241" w:author="R.C.M. van Aert" w:date="2015-03-25T11:25:00Z">
            <w:rPr>
              <w:rFonts w:ascii="Times New Roman" w:hAnsi="Times New Roman" w:cs="Times New Roman"/>
              <w:sz w:val="24"/>
              <w:szCs w:val="24"/>
              <w:highlight w:val="yellow"/>
            </w:rPr>
          </w:rPrChange>
        </w:rPr>
        <w:t>summary(dat$pval_USE..R.[!is.na(dat$pval_USE..O.) &amp; !is.na(dat$pval_USE..R.)])</w:t>
      </w:r>
    </w:p>
    <w:p w14:paraId="72376858" w14:textId="77777777" w:rsidR="00EB502F" w:rsidRPr="00697074" w:rsidRDefault="00EB502F" w:rsidP="00FA04AB">
      <w:pPr>
        <w:spacing w:after="0" w:line="240" w:lineRule="auto"/>
        <w:rPr>
          <w:rFonts w:ascii="Times New Roman" w:hAnsi="Times New Roman" w:cs="Times New Roman"/>
          <w:sz w:val="24"/>
          <w:szCs w:val="24"/>
          <w:lang w:val="nl-NL"/>
          <w:rPrChange w:id="242" w:author="R.C.M. van Aert" w:date="2015-03-25T11:25:00Z">
            <w:rPr>
              <w:rFonts w:ascii="Times New Roman" w:hAnsi="Times New Roman" w:cs="Times New Roman"/>
              <w:sz w:val="24"/>
              <w:szCs w:val="24"/>
            </w:rPr>
          </w:rPrChange>
        </w:rPr>
      </w:pPr>
    </w:p>
    <w:p w14:paraId="4A8ADE14" w14:textId="7B33E4D3" w:rsidR="00EB502F" w:rsidRPr="00697074" w:rsidRDefault="00EB502F" w:rsidP="00A53F60">
      <w:pPr>
        <w:spacing w:before="120" w:after="0"/>
        <w:rPr>
          <w:rFonts w:ascii="Times New Roman" w:hAnsi="Times New Roman" w:cs="Times New Roman"/>
          <w:sz w:val="24"/>
          <w:szCs w:val="24"/>
          <w:lang w:val="nl-NL"/>
          <w:rPrChange w:id="243" w:author="R.C.M. van Aert" w:date="2015-03-25T11:25:00Z">
            <w:rPr>
              <w:rFonts w:ascii="Times New Roman" w:hAnsi="Times New Roman" w:cs="Times New Roman"/>
              <w:sz w:val="24"/>
              <w:szCs w:val="24"/>
            </w:rPr>
          </w:rPrChange>
        </w:rPr>
      </w:pPr>
    </w:p>
    <w:p w14:paraId="1EB531D7" w14:textId="77777777" w:rsidR="00873B5A" w:rsidRPr="00697074" w:rsidRDefault="00873B5A">
      <w:pPr>
        <w:rPr>
          <w:rFonts w:ascii="Times New Roman" w:hAnsi="Times New Roman" w:cs="Times New Roman"/>
          <w:sz w:val="24"/>
          <w:szCs w:val="24"/>
          <w:lang w:val="nl-NL"/>
          <w:rPrChange w:id="244" w:author="R.C.M. van Aert" w:date="2015-03-25T11:25:00Z">
            <w:rPr>
              <w:rFonts w:ascii="Times New Roman" w:hAnsi="Times New Roman" w:cs="Times New Roman"/>
              <w:sz w:val="24"/>
              <w:szCs w:val="24"/>
            </w:rPr>
          </w:rPrChange>
        </w:rPr>
      </w:pPr>
      <w:r w:rsidRPr="00697074">
        <w:rPr>
          <w:rFonts w:ascii="Times New Roman" w:hAnsi="Times New Roman" w:cs="Times New Roman"/>
          <w:sz w:val="24"/>
          <w:szCs w:val="24"/>
          <w:lang w:val="nl-NL"/>
          <w:rPrChange w:id="245" w:author="R.C.M. van Aert" w:date="2015-03-25T11:25:00Z">
            <w:rPr>
              <w:rFonts w:ascii="Times New Roman" w:hAnsi="Times New Roman" w:cs="Times New Roman"/>
              <w:sz w:val="24"/>
              <w:szCs w:val="24"/>
            </w:rPr>
          </w:rPrChange>
        </w:rPr>
        <w:br w:type="page"/>
      </w:r>
    </w:p>
    <w:p w14:paraId="2845C7CB" w14:textId="180E838D" w:rsidR="00873B5A" w:rsidRPr="00873B5A" w:rsidRDefault="00873B5A" w:rsidP="00873B5A">
      <w:pPr>
        <w:spacing w:before="120" w:after="0"/>
        <w:jc w:val="center"/>
        <w:rPr>
          <w:rFonts w:ascii="Times New Roman" w:hAnsi="Times New Roman" w:cs="Times New Roman"/>
          <w:b/>
          <w:sz w:val="24"/>
          <w:szCs w:val="24"/>
        </w:rPr>
      </w:pPr>
      <w:r w:rsidRPr="00873B5A">
        <w:rPr>
          <w:rFonts w:ascii="Times New Roman" w:hAnsi="Times New Roman" w:cs="Times New Roman"/>
          <w:b/>
          <w:sz w:val="24"/>
          <w:szCs w:val="24"/>
        </w:rPr>
        <w:lastRenderedPageBreak/>
        <w:t>[A3] Calculation of effect sizes</w:t>
      </w:r>
    </w:p>
    <w:p w14:paraId="129668EC" w14:textId="48ABFB10" w:rsidR="00A53F60" w:rsidRDefault="00C82337" w:rsidP="00C8233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possible, we calculated the </w:t>
      </w:r>
      <w:r w:rsidR="003434F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correlation coefficient </w:t>
      </w:r>
      <w:r w:rsidR="003434F2">
        <w:rPr>
          <w:rFonts w:ascii="Times New Roman" w:hAnsi="Times New Roman" w:cs="Times New Roman"/>
          <w:color w:val="000000" w:themeColor="text1"/>
          <w:sz w:val="24"/>
          <w:szCs w:val="24"/>
        </w:rPr>
        <w:t xml:space="preserve">per df” </w:t>
      </w:r>
      <w:r>
        <w:rPr>
          <w:rFonts w:ascii="Times New Roman" w:hAnsi="Times New Roman" w:cs="Times New Roman"/>
          <w:color w:val="000000" w:themeColor="text1"/>
          <w:sz w:val="24"/>
          <w:szCs w:val="24"/>
        </w:rPr>
        <w:t xml:space="preserve">as effect size measure based on the reported test statistics. This was possible for the </w:t>
      </w:r>
      <w:r w:rsidR="003434F2">
        <w:rPr>
          <w:rFonts w:ascii="Times New Roman" w:hAnsi="Times New Roman" w:cs="Times New Roman"/>
          <w:i/>
          <w:color w:val="000000" w:themeColor="text1"/>
          <w:sz w:val="24"/>
          <w:szCs w:val="24"/>
        </w:rPr>
        <w:t>z</w:t>
      </w:r>
      <w:r>
        <w:rPr>
          <w:rFonts w:ascii="Times New Roman" w:hAnsi="Times New Roman" w:cs="Times New Roman"/>
          <w:color w:val="000000" w:themeColor="text1"/>
          <w:sz w:val="24"/>
          <w:szCs w:val="24"/>
        </w:rPr>
        <w:t>, χ</w:t>
      </w:r>
      <w:r>
        <w:rPr>
          <w:rFonts w:ascii="Times New Roman" w:hAnsi="Times New Roman" w:cs="Times New Roman"/>
          <w:color w:val="000000" w:themeColor="text1"/>
          <w:sz w:val="24"/>
          <w:szCs w:val="24"/>
          <w:vertAlign w:val="superscript"/>
        </w:rPr>
        <w:t>2</w:t>
      </w:r>
      <w:r>
        <w:rPr>
          <w:rFonts w:ascii="Times New Roman" w:hAnsi="Times New Roman" w:cs="Times New Roman"/>
          <w:color w:val="000000" w:themeColor="text1"/>
          <w:sz w:val="24"/>
          <w:szCs w:val="24"/>
        </w:rPr>
        <w:t xml:space="preserve">, </w:t>
      </w:r>
      <w:r w:rsidRPr="00C82337">
        <w:rPr>
          <w:rFonts w:ascii="Times New Roman" w:hAnsi="Times New Roman" w:cs="Times New Roman"/>
          <w:i/>
          <w:color w:val="000000" w:themeColor="text1"/>
          <w:sz w:val="24"/>
          <w:szCs w:val="24"/>
        </w:rPr>
        <w:t>t</w:t>
      </w:r>
      <w:r>
        <w:rPr>
          <w:rFonts w:ascii="Times New Roman" w:hAnsi="Times New Roman" w:cs="Times New Roman"/>
          <w:color w:val="000000" w:themeColor="text1"/>
          <w:sz w:val="24"/>
          <w:szCs w:val="24"/>
        </w:rPr>
        <w:t xml:space="preserve">, and </w:t>
      </w:r>
      <w:r w:rsidRPr="00C82337">
        <w:rPr>
          <w:rFonts w:ascii="Times New Roman" w:hAnsi="Times New Roman" w:cs="Times New Roman"/>
          <w:i/>
          <w:color w:val="000000" w:themeColor="text1"/>
          <w:sz w:val="24"/>
          <w:szCs w:val="24"/>
        </w:rPr>
        <w:t>F</w:t>
      </w:r>
      <w:r>
        <w:rPr>
          <w:rFonts w:ascii="Times New Roman" w:hAnsi="Times New Roman" w:cs="Times New Roman"/>
          <w:color w:val="000000" w:themeColor="text1"/>
          <w:sz w:val="24"/>
          <w:szCs w:val="24"/>
        </w:rPr>
        <w:t xml:space="preserve"> statistic. </w:t>
      </w:r>
      <w:r w:rsidR="00A53F60">
        <w:rPr>
          <w:rFonts w:ascii="Times New Roman" w:hAnsi="Times New Roman" w:cs="Times New Roman"/>
          <w:color w:val="000000" w:themeColor="text1"/>
          <w:sz w:val="24"/>
          <w:szCs w:val="24"/>
        </w:rPr>
        <w:t xml:space="preserve">The code for the </w:t>
      </w:r>
      <w:r w:rsidR="003434F2">
        <w:rPr>
          <w:rFonts w:ascii="Times New Roman" w:hAnsi="Times New Roman" w:cs="Times New Roman"/>
          <w:color w:val="000000" w:themeColor="text1"/>
          <w:sz w:val="24"/>
          <w:szCs w:val="24"/>
        </w:rPr>
        <w:t>calculation is:</w:t>
      </w:r>
    </w:p>
    <w:p w14:paraId="4EBD1FD9" w14:textId="77777777" w:rsidR="003434F2" w:rsidRDefault="003434F2" w:rsidP="003434F2">
      <w:pPr>
        <w:spacing w:after="0" w:line="240" w:lineRule="auto"/>
        <w:rPr>
          <w:rFonts w:ascii="Times New Roman" w:hAnsi="Times New Roman" w:cs="Times New Roman"/>
          <w:color w:val="000000" w:themeColor="text1"/>
          <w:sz w:val="24"/>
          <w:szCs w:val="24"/>
          <w:highlight w:val="yellow"/>
        </w:rPr>
      </w:pPr>
    </w:p>
    <w:p w14:paraId="7F04A917"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esComp &lt;- function(</w:t>
      </w:r>
    </w:p>
    <w:p w14:paraId="70D7DCBA"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x,</w:t>
      </w:r>
    </w:p>
    <w:p w14:paraId="243BB1B3"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df1,</w:t>
      </w:r>
    </w:p>
    <w:p w14:paraId="211CE9AF"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df2,</w:t>
      </w:r>
    </w:p>
    <w:p w14:paraId="6D3DA741"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N,</w:t>
      </w:r>
    </w:p>
    <w:p w14:paraId="714649CB"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esType){</w:t>
      </w:r>
    </w:p>
    <w:p w14:paraId="3089E137"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esComp &lt;- ifelse(esType=="t",</w:t>
      </w:r>
    </w:p>
    <w:p w14:paraId="3491C72F"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sqrt((x^2*(1 / df2)) / (((x^2*1) / df2) + 1)),</w:t>
      </w:r>
    </w:p>
    <w:p w14:paraId="5793257F"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ifelse(</w:t>
      </w:r>
    </w:p>
    <w:p w14:paraId="431267A8"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esType=="F",</w:t>
      </w:r>
    </w:p>
    <w:p w14:paraId="341F6ECD"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sqrt((x*(df1 / df2)) / (((x*df1) / df2) + 1))*sqrt(1/df1),</w:t>
      </w:r>
    </w:p>
    <w:p w14:paraId="34EA6EFD"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ifelse(</w:t>
      </w:r>
    </w:p>
    <w:p w14:paraId="20B0A273"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esType=="r",</w:t>
      </w:r>
    </w:p>
    <w:p w14:paraId="3354D4A5"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x,</w:t>
      </w:r>
    </w:p>
    <w:p w14:paraId="586E80A0"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ifelse(</w:t>
      </w:r>
    </w:p>
    <w:p w14:paraId="22496D4B"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t>esType=="Chi2",</w:t>
      </w:r>
    </w:p>
    <w:p w14:paraId="75F290B0"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t>sqrt(x/N),</w:t>
      </w:r>
    </w:p>
    <w:p w14:paraId="75A5A3D9"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t>ifelse(</w:t>
      </w:r>
    </w:p>
    <w:p w14:paraId="6E8BBC08"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r w:rsidRPr="00D32878">
        <w:rPr>
          <w:rFonts w:ascii="Times New Roman" w:hAnsi="Times New Roman" w:cs="Times New Roman"/>
          <w:color w:val="000000" w:themeColor="text1"/>
          <w:sz w:val="24"/>
          <w:szCs w:val="24"/>
          <w:highlight w:val="yellow"/>
        </w:rPr>
        <w:tab/>
        <w:t>esType == "z",</w:t>
      </w:r>
    </w:p>
    <w:p w14:paraId="01B97705"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r w:rsidRPr="00D32878">
        <w:rPr>
          <w:rFonts w:ascii="Times New Roman" w:hAnsi="Times New Roman" w:cs="Times New Roman"/>
          <w:color w:val="000000" w:themeColor="text1"/>
          <w:sz w:val="24"/>
          <w:szCs w:val="24"/>
          <w:highlight w:val="yellow"/>
        </w:rPr>
        <w:tab/>
        <w:t xml:space="preserve">tanh(x * sqrt(1/(N-3))), </w:t>
      </w:r>
    </w:p>
    <w:p w14:paraId="4317B4E3"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r w:rsidRPr="00D32878">
        <w:rPr>
          <w:rFonts w:ascii="Times New Roman" w:hAnsi="Times New Roman" w:cs="Times New Roman"/>
          <w:color w:val="000000" w:themeColor="text1"/>
          <w:sz w:val="24"/>
          <w:szCs w:val="24"/>
          <w:highlight w:val="yellow"/>
        </w:rPr>
        <w:tab/>
        <w:t>NA</w:t>
      </w:r>
    </w:p>
    <w:p w14:paraId="7F833989"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r>
      <w:r w:rsidRPr="00D32878">
        <w:rPr>
          <w:rFonts w:ascii="Times New Roman" w:hAnsi="Times New Roman" w:cs="Times New Roman"/>
          <w:color w:val="000000" w:themeColor="text1"/>
          <w:sz w:val="24"/>
          <w:szCs w:val="24"/>
          <w:highlight w:val="yellow"/>
        </w:rPr>
        <w:tab/>
        <w:t>)</w:t>
      </w:r>
    </w:p>
    <w:p w14:paraId="68434224"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r w:rsidRPr="00D32878">
        <w:rPr>
          <w:rFonts w:ascii="Times New Roman" w:hAnsi="Times New Roman" w:cs="Times New Roman"/>
          <w:color w:val="000000" w:themeColor="text1"/>
          <w:sz w:val="24"/>
          <w:szCs w:val="24"/>
          <w:highlight w:val="yellow"/>
        </w:rPr>
        <w:tab/>
        <w:t>)</w:t>
      </w:r>
    </w:p>
    <w:p w14:paraId="774D4534"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
    <w:p w14:paraId="6A64CBD5" w14:textId="77777777" w:rsidR="003434F2" w:rsidRPr="00D32878" w:rsidRDefault="003434F2" w:rsidP="003434F2">
      <w:pPr>
        <w:spacing w:after="0" w:line="240" w:lineRule="auto"/>
        <w:rPr>
          <w:rFonts w:ascii="Times New Roman" w:hAnsi="Times New Roman" w:cs="Times New Roman"/>
          <w:color w:val="000000" w:themeColor="text1"/>
          <w:sz w:val="24"/>
          <w:szCs w:val="24"/>
          <w:highlight w:val="yellow"/>
        </w:rPr>
      </w:pPr>
      <w:r w:rsidRPr="00D32878">
        <w:rPr>
          <w:rFonts w:ascii="Times New Roman" w:hAnsi="Times New Roman" w:cs="Times New Roman"/>
          <w:color w:val="000000" w:themeColor="text1"/>
          <w:sz w:val="24"/>
          <w:szCs w:val="24"/>
          <w:highlight w:val="yellow"/>
        </w:rPr>
        <w:t xml:space="preserve">   ))</w:t>
      </w:r>
    </w:p>
    <w:p w14:paraId="09C11130" w14:textId="372DAAE3" w:rsidR="003434F2" w:rsidRPr="001658C9" w:rsidRDefault="003434F2" w:rsidP="003434F2">
      <w:pPr>
        <w:spacing w:after="0" w:line="240" w:lineRule="auto"/>
        <w:rPr>
          <w:rFonts w:ascii="Times New Roman" w:hAnsi="Times New Roman" w:cs="Times New Roman"/>
          <w:color w:val="000000" w:themeColor="text1"/>
          <w:sz w:val="24"/>
          <w:szCs w:val="24"/>
        </w:rPr>
      </w:pPr>
      <w:r w:rsidRPr="00D32878">
        <w:rPr>
          <w:rFonts w:ascii="Times New Roman" w:hAnsi="Times New Roman" w:cs="Times New Roman"/>
          <w:color w:val="000000" w:themeColor="text1"/>
          <w:sz w:val="24"/>
          <w:szCs w:val="24"/>
          <w:highlight w:val="yellow"/>
        </w:rPr>
        <w:t xml:space="preserve"> return(esComp)</w:t>
      </w:r>
    </w:p>
    <w:p w14:paraId="575E5065" w14:textId="77777777" w:rsidR="00A53F60" w:rsidRDefault="00A53F60" w:rsidP="00C82337">
      <w:pPr>
        <w:spacing w:after="0" w:line="240" w:lineRule="auto"/>
        <w:rPr>
          <w:rFonts w:ascii="Times New Roman" w:hAnsi="Times New Roman" w:cs="Times New Roman"/>
          <w:color w:val="000000" w:themeColor="text1"/>
          <w:sz w:val="24"/>
          <w:szCs w:val="24"/>
        </w:rPr>
      </w:pPr>
    </w:p>
    <w:p w14:paraId="583F0D94" w14:textId="1975A555" w:rsidR="00A53F60" w:rsidRDefault="003434F2" w:rsidP="00C82337">
      <w:pPr>
        <w:spacing w:after="0" w:line="240" w:lineRule="auto"/>
        <w:rPr>
          <w:rFonts w:ascii="Times New Roman" w:eastAsiaTheme="minorEastAsia"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r>
        <w:rPr>
          <w:rFonts w:ascii="Times New Roman" w:hAnsi="Times New Roman" w:cs="Times New Roman"/>
          <w:i/>
          <w:color w:val="000000" w:themeColor="text1"/>
          <w:sz w:val="24"/>
          <w:szCs w:val="24"/>
        </w:rPr>
        <w:t>z</w:t>
      </w:r>
      <w:r>
        <w:rPr>
          <w:rFonts w:ascii="Times New Roman" w:hAnsi="Times New Roman" w:cs="Times New Roman"/>
          <w:color w:val="000000" w:themeColor="text1"/>
          <w:sz w:val="24"/>
          <w:szCs w:val="24"/>
        </w:rPr>
        <w:t xml:space="preserve"> statistic is transformed into a correlation using sample size </w:t>
      </w:r>
      <w:r>
        <w:rPr>
          <w:rFonts w:ascii="Times New Roman" w:hAnsi="Times New Roman" w:cs="Times New Roman"/>
          <w:i/>
          <w:color w:val="000000" w:themeColor="text1"/>
          <w:sz w:val="24"/>
          <w:szCs w:val="24"/>
        </w:rPr>
        <w:t>N</w:t>
      </w:r>
      <w:r>
        <w:rPr>
          <w:rFonts w:ascii="Times New Roman" w:hAnsi="Times New Roman" w:cs="Times New Roman"/>
          <w:color w:val="000000" w:themeColor="text1"/>
          <w:sz w:val="24"/>
          <w:szCs w:val="24"/>
        </w:rPr>
        <w:t xml:space="preserve"> with </w:t>
      </w:r>
      <m:oMath>
        <m:r>
          <w:rPr>
            <w:rFonts w:ascii="Cambria Math" w:hAnsi="Cambria Math" w:cs="Times New Roman"/>
            <w:color w:val="000000" w:themeColor="text1"/>
            <w:sz w:val="24"/>
            <w:szCs w:val="24"/>
          </w:rPr>
          <m:t>z=</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f</m:t>
            </m:r>
          </m:sub>
        </m:sSub>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
              <m:t>N-3</m:t>
            </m:r>
          </m:e>
        </m:rad>
      </m:oMath>
      <w:r>
        <w:rPr>
          <w:rFonts w:ascii="Times New Roman" w:eastAsiaTheme="minorEastAsia" w:hAnsi="Times New Roman" w:cs="Times New Roman"/>
          <w:color w:val="000000" w:themeColor="text1"/>
          <w:sz w:val="24"/>
          <w:szCs w:val="24"/>
        </w:rPr>
        <w:t xml:space="preserve">, with </w:t>
      </w:r>
      <w:r>
        <w:rPr>
          <w:rFonts w:ascii="Times New Roman" w:eastAsiaTheme="minorEastAsia" w:hAnsi="Times New Roman" w:cs="Times New Roman"/>
          <w:i/>
          <w:color w:val="000000" w:themeColor="text1"/>
          <w:sz w:val="24"/>
          <w:szCs w:val="24"/>
        </w:rPr>
        <w:t>r</w:t>
      </w:r>
      <w:r>
        <w:rPr>
          <w:rFonts w:ascii="Times New Roman" w:eastAsiaTheme="minorEastAsia" w:hAnsi="Times New Roman" w:cs="Times New Roman"/>
          <w:i/>
          <w:color w:val="000000" w:themeColor="text1"/>
          <w:sz w:val="24"/>
          <w:szCs w:val="24"/>
          <w:vertAlign w:val="subscript"/>
        </w:rPr>
        <w:t>f</w:t>
      </w:r>
      <w:r>
        <w:rPr>
          <w:rFonts w:ascii="Times New Roman" w:eastAsiaTheme="minorEastAsia" w:hAnsi="Times New Roman" w:cs="Times New Roman"/>
          <w:color w:val="000000" w:themeColor="text1"/>
          <w:sz w:val="24"/>
          <w:szCs w:val="24"/>
        </w:rPr>
        <w:t xml:space="preserve"> the Fisher-transformed correlation. The </w:t>
      </w:r>
      <w:r>
        <w:rPr>
          <w:rFonts w:ascii="Times New Roman" w:hAnsi="Times New Roman" w:cs="Times New Roman"/>
          <w:color w:val="000000" w:themeColor="text1"/>
          <w:sz w:val="24"/>
          <w:szCs w:val="24"/>
        </w:rPr>
        <w:t>χ</w:t>
      </w:r>
      <w:r>
        <w:rPr>
          <w:rFonts w:ascii="Times New Roman" w:hAnsi="Times New Roman" w:cs="Times New Roman"/>
          <w:color w:val="000000" w:themeColor="text1"/>
          <w:sz w:val="24"/>
          <w:szCs w:val="24"/>
          <w:vertAlign w:val="superscript"/>
        </w:rPr>
        <w:t>2</w:t>
      </w:r>
      <w:r>
        <w:rPr>
          <w:rFonts w:ascii="Times New Roman" w:hAnsi="Times New Roman" w:cs="Times New Roman"/>
          <w:color w:val="000000" w:themeColor="text1"/>
          <w:sz w:val="24"/>
          <w:szCs w:val="24"/>
        </w:rPr>
        <w:t xml:space="preserve"> is transformed into the </w:t>
      </w:r>
      <m:oMath>
        <m:r>
          <w:rPr>
            <w:rFonts w:ascii="Cambria Math" w:hAnsi="Cambria Math" w:cs="Times New Roman"/>
            <w:color w:val="000000" w:themeColor="text1"/>
            <w:sz w:val="24"/>
            <w:szCs w:val="24"/>
          </w:rPr>
          <m:t>φ</m:t>
        </m:r>
      </m:oMath>
      <w:r>
        <w:rPr>
          <w:rFonts w:ascii="Times New Roman" w:hAnsi="Times New Roman" w:cs="Times New Roman"/>
          <w:color w:val="000000" w:themeColor="text1"/>
          <w:sz w:val="24"/>
          <w:szCs w:val="24"/>
        </w:rPr>
        <w:t xml:space="preserve"> or correlation coefficient with </w:t>
      </w:r>
      <m:oMath>
        <m:r>
          <w:rPr>
            <w:rFonts w:ascii="Cambria Math" w:hAnsi="Cambria Math" w:cs="Times New Roman"/>
            <w:color w:val="000000" w:themeColor="text1"/>
            <w:sz w:val="24"/>
            <w:szCs w:val="24"/>
          </w:rPr>
          <m:t>φ=</m:t>
        </m:r>
        <m:rad>
          <m:radPr>
            <m:degHide m:val="1"/>
            <m:ctrlPr>
              <w:rPr>
                <w:rFonts w:ascii="Cambria Math" w:hAnsi="Cambria Math" w:cs="Times New Roman"/>
                <w:i/>
                <w:color w:val="000000" w:themeColor="text1"/>
                <w:sz w:val="24"/>
                <w:szCs w:val="24"/>
              </w:rPr>
            </m:ctrlPr>
          </m:radPr>
          <m:deg/>
          <m:e>
            <m:f>
              <m:fPr>
                <m:type m:val="lin"/>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N</m:t>
                </m:r>
              </m:den>
            </m:f>
          </m:e>
        </m:rad>
      </m:oMath>
      <w:r>
        <w:rPr>
          <w:rFonts w:ascii="Times New Roman" w:eastAsiaTheme="minorEastAsia" w:hAnsi="Times New Roman" w:cs="Times New Roman"/>
          <w:color w:val="000000" w:themeColor="text1"/>
          <w:sz w:val="24"/>
          <w:szCs w:val="24"/>
        </w:rPr>
        <w:t xml:space="preserve">. The </w:t>
      </w:r>
      <w:r>
        <w:rPr>
          <w:rFonts w:ascii="Times New Roman" w:eastAsiaTheme="minorEastAsia" w:hAnsi="Times New Roman" w:cs="Times New Roman"/>
          <w:i/>
          <w:color w:val="000000" w:themeColor="text1"/>
          <w:sz w:val="24"/>
          <w:szCs w:val="24"/>
        </w:rPr>
        <w:t>t</w:t>
      </w:r>
      <w:r>
        <w:rPr>
          <w:rFonts w:ascii="Times New Roman" w:eastAsiaTheme="minorEastAsia" w:hAnsi="Times New Roman" w:cs="Times New Roman"/>
          <w:color w:val="000000" w:themeColor="text1"/>
          <w:sz w:val="24"/>
          <w:szCs w:val="24"/>
        </w:rPr>
        <w:t xml:space="preserve"> and </w:t>
      </w:r>
      <w:r>
        <w:rPr>
          <w:rFonts w:ascii="Times New Roman" w:eastAsiaTheme="minorEastAsia" w:hAnsi="Times New Roman" w:cs="Times New Roman"/>
          <w:i/>
          <w:color w:val="000000" w:themeColor="text1"/>
          <w:sz w:val="24"/>
          <w:szCs w:val="24"/>
        </w:rPr>
        <w:t>F</w:t>
      </w:r>
      <w:r>
        <w:rPr>
          <w:rFonts w:ascii="Times New Roman" w:eastAsiaTheme="minorEastAsia" w:hAnsi="Times New Roman" w:cs="Times New Roman"/>
          <w:color w:val="000000" w:themeColor="text1"/>
          <w:sz w:val="24"/>
          <w:szCs w:val="24"/>
        </w:rPr>
        <w:t xml:space="preserve"> statistic are transformed into a “correlation per </w:t>
      </w:r>
      <w:r>
        <w:rPr>
          <w:rFonts w:ascii="Times New Roman" w:eastAsiaTheme="minorEastAsia" w:hAnsi="Times New Roman" w:cs="Times New Roman"/>
          <w:i/>
          <w:color w:val="000000" w:themeColor="text1"/>
          <w:sz w:val="24"/>
          <w:szCs w:val="24"/>
        </w:rPr>
        <w:t>df</w:t>
      </w:r>
      <w:r>
        <w:rPr>
          <w:rFonts w:ascii="Times New Roman" w:eastAsiaTheme="minorEastAsia" w:hAnsi="Times New Roman" w:cs="Times New Roman"/>
          <w:color w:val="000000" w:themeColor="text1"/>
          <w:sz w:val="24"/>
          <w:szCs w:val="24"/>
        </w:rPr>
        <w:t>” using</w:t>
      </w:r>
    </w:p>
    <w:p w14:paraId="49448AD2" w14:textId="079892E8" w:rsidR="003434F2" w:rsidRDefault="003434F2" w:rsidP="00C82337">
      <w:pPr>
        <w:spacing w:after="0" w:line="240" w:lineRule="auto"/>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r=</m:t>
        </m:r>
        <m:rad>
          <m:radPr>
            <m:degHide m:val="1"/>
            <m:ctrlPr>
              <w:rPr>
                <w:rFonts w:ascii="Cambria Math" w:hAnsi="Cambria Math" w:cs="Times New Roman"/>
                <w:i/>
                <w:color w:val="000000" w:themeColor="text1"/>
                <w:sz w:val="24"/>
                <w:szCs w:val="24"/>
              </w:rPr>
            </m:ctrlPr>
          </m:radPr>
          <m:deg/>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F</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df</m:t>
                        </m:r>
                      </m:e>
                      <m:sub>
                        <m:r>
                          <w:rPr>
                            <w:rFonts w:ascii="Cambria Math" w:hAnsi="Cambria Math" w:cs="Times New Roman"/>
                            <w:color w:val="000000" w:themeColor="text1"/>
                            <w:sz w:val="24"/>
                            <w:szCs w:val="24"/>
                          </w:rPr>
                          <m:t>1</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df</m:t>
                        </m:r>
                      </m:e>
                      <m:sub>
                        <m:r>
                          <w:rPr>
                            <w:rFonts w:ascii="Cambria Math" w:hAnsi="Cambria Math" w:cs="Times New Roman"/>
                            <w:color w:val="000000" w:themeColor="text1"/>
                            <w:sz w:val="24"/>
                            <w:szCs w:val="24"/>
                          </w:rPr>
                          <m:t>2</m:t>
                        </m:r>
                      </m:sub>
                    </m:sSub>
                  </m:den>
                </m:f>
              </m:num>
              <m:den>
                <m:r>
                  <w:rPr>
                    <w:rFonts w:ascii="Cambria Math" w:hAnsi="Cambria Math" w:cs="Times New Roman"/>
                    <w:color w:val="000000" w:themeColor="text1"/>
                    <w:sz w:val="24"/>
                    <w:szCs w:val="24"/>
                  </w:rPr>
                  <m:t>F</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df</m:t>
                        </m:r>
                      </m:e>
                      <m:sub>
                        <m:r>
                          <w:rPr>
                            <w:rFonts w:ascii="Cambria Math" w:hAnsi="Cambria Math" w:cs="Times New Roman"/>
                            <w:color w:val="000000" w:themeColor="text1"/>
                            <w:sz w:val="24"/>
                            <w:szCs w:val="24"/>
                          </w:rPr>
                          <m:t>1</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df</m:t>
                        </m:r>
                      </m:e>
                      <m:sub>
                        <m:r>
                          <w:rPr>
                            <w:rFonts w:ascii="Cambria Math" w:hAnsi="Cambria Math" w:cs="Times New Roman"/>
                            <w:color w:val="000000" w:themeColor="text1"/>
                            <w:sz w:val="24"/>
                            <w:szCs w:val="24"/>
                          </w:rPr>
                          <m:t>2</m:t>
                        </m:r>
                      </m:sub>
                    </m:sSub>
                  </m:den>
                </m:f>
                <m:r>
                  <w:rPr>
                    <w:rFonts w:ascii="Cambria Math" w:hAnsi="Cambria Math" w:cs="Times New Roman"/>
                    <w:color w:val="000000" w:themeColor="text1"/>
                    <w:sz w:val="24"/>
                    <w:szCs w:val="24"/>
                  </w:rPr>
                  <m:t>+1</m:t>
                </m:r>
              </m:den>
            </m:f>
          </m:e>
        </m:rad>
        <m:rad>
          <m:radPr>
            <m:degHide m:val="1"/>
            <m:ctrlPr>
              <w:rPr>
                <w:rFonts w:ascii="Cambria Math" w:eastAsiaTheme="minorEastAsia" w:hAnsi="Cambria Math" w:cs="Times New Roman"/>
                <w:i/>
                <w:color w:val="000000" w:themeColor="text1"/>
                <w:sz w:val="24"/>
                <w:szCs w:val="24"/>
              </w:rPr>
            </m:ctrlPr>
          </m:radPr>
          <m:deg/>
          <m:e>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1</m:t>
                </m:r>
              </m:num>
              <m:den>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df</m:t>
                    </m:r>
                  </m:e>
                  <m:sub>
                    <m:r>
                      <w:rPr>
                        <w:rFonts w:ascii="Cambria Math" w:eastAsiaTheme="minorEastAsia" w:hAnsi="Cambria Math" w:cs="Times New Roman"/>
                        <w:color w:val="000000" w:themeColor="text1"/>
                        <w:sz w:val="24"/>
                        <w:szCs w:val="24"/>
                      </w:rPr>
                      <m:t>1</m:t>
                    </m:r>
                  </m:sub>
                </m:sSub>
              </m:den>
            </m:f>
          </m:e>
        </m:rad>
      </m:oMath>
      <w:r w:rsidR="00265075">
        <w:rPr>
          <w:rFonts w:ascii="Times New Roman" w:eastAsiaTheme="minorEastAsia" w:hAnsi="Times New Roman" w:cs="Times New Roman"/>
          <w:color w:val="000000" w:themeColor="text1"/>
          <w:sz w:val="24"/>
          <w:szCs w:val="24"/>
        </w:rPr>
        <w:t xml:space="preserve">, where </w:t>
      </w:r>
      <w:r w:rsidR="00265075">
        <w:rPr>
          <w:rFonts w:ascii="Times New Roman" w:eastAsiaTheme="minorEastAsia" w:hAnsi="Times New Roman" w:cs="Times New Roman"/>
          <w:i/>
          <w:color w:val="000000" w:themeColor="text1"/>
          <w:sz w:val="24"/>
          <w:szCs w:val="24"/>
        </w:rPr>
        <w:t>F</w:t>
      </w:r>
      <w:r w:rsidR="00265075">
        <w:rPr>
          <w:rFonts w:ascii="Times New Roman" w:eastAsiaTheme="minorEastAsia" w:hAnsi="Times New Roman" w:cs="Times New Roman"/>
          <w:color w:val="000000" w:themeColor="text1"/>
          <w:sz w:val="24"/>
          <w:szCs w:val="24"/>
        </w:rPr>
        <w:t xml:space="preserve">= </w:t>
      </w:r>
      <w:r w:rsidR="00265075">
        <w:rPr>
          <w:rFonts w:ascii="Times New Roman" w:eastAsiaTheme="minorEastAsia" w:hAnsi="Times New Roman" w:cs="Times New Roman"/>
          <w:i/>
          <w:color w:val="000000" w:themeColor="text1"/>
          <w:sz w:val="24"/>
          <w:szCs w:val="24"/>
        </w:rPr>
        <w:t>t</w:t>
      </w:r>
      <w:r w:rsidR="00265075">
        <w:rPr>
          <w:rFonts w:ascii="Times New Roman" w:eastAsiaTheme="minorEastAsia" w:hAnsi="Times New Roman" w:cs="Times New Roman"/>
          <w:color w:val="000000" w:themeColor="text1"/>
          <w:sz w:val="24"/>
          <w:szCs w:val="24"/>
          <w:vertAlign w:val="superscript"/>
        </w:rPr>
        <w:t>2</w:t>
      </w:r>
      <w:r w:rsidR="00265075">
        <w:rPr>
          <w:rFonts w:ascii="Times New Roman" w:eastAsiaTheme="minorEastAsia" w:hAnsi="Times New Roman" w:cs="Times New Roman"/>
          <w:color w:val="000000" w:themeColor="text1"/>
          <w:sz w:val="24"/>
          <w:szCs w:val="24"/>
        </w:rPr>
        <w:t xml:space="preserve">. The expression in the first square-root equals the proportion of variance explained by the </w:t>
      </w:r>
      <w:r w:rsidR="00265075">
        <w:rPr>
          <w:rFonts w:ascii="Times New Roman" w:eastAsiaTheme="minorEastAsia" w:hAnsi="Times New Roman" w:cs="Times New Roman"/>
          <w:i/>
          <w:color w:val="000000" w:themeColor="text1"/>
          <w:sz w:val="24"/>
          <w:szCs w:val="24"/>
        </w:rPr>
        <w:t>df</w:t>
      </w:r>
      <w:r w:rsidR="00265075">
        <w:rPr>
          <w:rFonts w:ascii="Times New Roman" w:eastAsiaTheme="minorEastAsia" w:hAnsi="Times New Roman" w:cs="Times New Roman"/>
          <w:i/>
          <w:color w:val="000000" w:themeColor="text1"/>
          <w:sz w:val="24"/>
          <w:szCs w:val="24"/>
          <w:vertAlign w:val="subscript"/>
        </w:rPr>
        <w:t>1</w:t>
      </w:r>
      <w:r w:rsidR="00265075">
        <w:rPr>
          <w:rFonts w:ascii="Times New Roman" w:eastAsiaTheme="minorEastAsia" w:hAnsi="Times New Roman" w:cs="Times New Roman"/>
          <w:color w:val="000000" w:themeColor="text1"/>
          <w:sz w:val="24"/>
          <w:szCs w:val="24"/>
        </w:rPr>
        <w:t xml:space="preserve"> predictors of the variance not yet explained by these same predictors. To take into account that more predictors can explain more variance, we divided this number by </w:t>
      </w:r>
      <w:r w:rsidR="00265075">
        <w:rPr>
          <w:rFonts w:ascii="Times New Roman" w:eastAsiaTheme="minorEastAsia" w:hAnsi="Times New Roman" w:cs="Times New Roman"/>
          <w:i/>
          <w:color w:val="000000" w:themeColor="text1"/>
          <w:sz w:val="24"/>
          <w:szCs w:val="24"/>
        </w:rPr>
        <w:t>df</w:t>
      </w:r>
      <w:r w:rsidR="00265075">
        <w:rPr>
          <w:rFonts w:ascii="Times New Roman" w:eastAsiaTheme="minorEastAsia" w:hAnsi="Times New Roman" w:cs="Times New Roman"/>
          <w:i/>
          <w:color w:val="000000" w:themeColor="text1"/>
          <w:sz w:val="24"/>
          <w:szCs w:val="24"/>
          <w:vertAlign w:val="subscript"/>
        </w:rPr>
        <w:t>1</w:t>
      </w:r>
      <w:r w:rsidR="00265075">
        <w:rPr>
          <w:rFonts w:ascii="Times New Roman" w:eastAsiaTheme="minorEastAsia" w:hAnsi="Times New Roman" w:cs="Times New Roman"/>
          <w:color w:val="000000" w:themeColor="text1"/>
          <w:sz w:val="24"/>
          <w:szCs w:val="24"/>
        </w:rPr>
        <w:t xml:space="preserve"> to obtain the “explained variance by predictor”. Taking the square root gives the correlation, or more precisely, it gives the correlation of each predictor assuming that all </w:t>
      </w:r>
      <w:r w:rsidR="00265075">
        <w:rPr>
          <w:rFonts w:ascii="Times New Roman" w:eastAsiaTheme="minorEastAsia" w:hAnsi="Times New Roman" w:cs="Times New Roman"/>
          <w:i/>
          <w:color w:val="000000" w:themeColor="text1"/>
          <w:sz w:val="24"/>
          <w:szCs w:val="24"/>
        </w:rPr>
        <w:t>df</w:t>
      </w:r>
      <w:r w:rsidR="00265075">
        <w:rPr>
          <w:rFonts w:ascii="Times New Roman" w:eastAsiaTheme="minorEastAsia" w:hAnsi="Times New Roman" w:cs="Times New Roman"/>
          <w:i/>
          <w:color w:val="000000" w:themeColor="text1"/>
          <w:sz w:val="24"/>
          <w:szCs w:val="24"/>
          <w:vertAlign w:val="subscript"/>
        </w:rPr>
        <w:t>1</w:t>
      </w:r>
      <w:r w:rsidR="00265075">
        <w:rPr>
          <w:rFonts w:ascii="Times New Roman" w:eastAsiaTheme="minorEastAsia" w:hAnsi="Times New Roman" w:cs="Times New Roman"/>
          <w:color w:val="000000" w:themeColor="text1"/>
          <w:sz w:val="24"/>
          <w:szCs w:val="24"/>
        </w:rPr>
        <w:t xml:space="preserve"> predictors contribute equally to the explained variance of the dependent variable.</w:t>
      </w:r>
    </w:p>
    <w:p w14:paraId="4CE5FF3C" w14:textId="1D057804" w:rsidR="003434F2" w:rsidRDefault="00265075" w:rsidP="00265075">
      <w:pPr>
        <w:spacing w:before="120"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w:t>
      </w:r>
      <w:r w:rsidR="00EE1AFB">
        <w:rPr>
          <w:rFonts w:ascii="Times New Roman" w:hAnsi="Times New Roman" w:cs="Times New Roman"/>
          <w:color w:val="000000" w:themeColor="text1"/>
          <w:sz w:val="24"/>
          <w:szCs w:val="24"/>
        </w:rPr>
        <w:t xml:space="preserve">91 replication studies an effect size was reported, of which 85 could be transformed into a correlation. These studies (rows 53, 60, 70, 135, and 136 were discarded </w:t>
      </w:r>
      <w:r w:rsidR="00B56CCF">
        <w:rPr>
          <w:rFonts w:ascii="Times New Roman" w:hAnsi="Times New Roman" w:cs="Times New Roman"/>
          <w:color w:val="000000" w:themeColor="text1"/>
          <w:sz w:val="24"/>
          <w:szCs w:val="24"/>
        </w:rPr>
        <w:t xml:space="preserve">from analyses on effect </w:t>
      </w:r>
      <w:r w:rsidR="00B56CCF">
        <w:rPr>
          <w:rFonts w:ascii="Times New Roman" w:hAnsi="Times New Roman" w:cs="Times New Roman"/>
          <w:color w:val="000000" w:themeColor="text1"/>
          <w:sz w:val="24"/>
          <w:szCs w:val="24"/>
        </w:rPr>
        <w:lastRenderedPageBreak/>
        <w:t xml:space="preserve">sizes). The correlation could not be calculated for four original studies (rows 49, 60, 70, 135), which resulted in </w:t>
      </w:r>
      <w:commentRangeStart w:id="246"/>
      <w:r w:rsidR="00B56CCF">
        <w:rPr>
          <w:rFonts w:ascii="Times New Roman" w:hAnsi="Times New Roman" w:cs="Times New Roman"/>
          <w:color w:val="000000" w:themeColor="text1"/>
          <w:sz w:val="24"/>
          <w:szCs w:val="24"/>
        </w:rPr>
        <w:t>complete data for 82 study</w:t>
      </w:r>
      <w:commentRangeEnd w:id="246"/>
      <w:r w:rsidR="00B56CCF">
        <w:rPr>
          <w:rStyle w:val="CommentReference"/>
        </w:rPr>
        <w:commentReference w:id="246"/>
      </w:r>
      <w:r w:rsidR="00B56CCF">
        <w:rPr>
          <w:rFonts w:ascii="Times New Roman" w:hAnsi="Times New Roman" w:cs="Times New Roman"/>
          <w:color w:val="000000" w:themeColor="text1"/>
          <w:sz w:val="24"/>
          <w:szCs w:val="24"/>
        </w:rPr>
        <w:t>-pairs.</w:t>
      </w:r>
    </w:p>
    <w:p w14:paraId="5410F412" w14:textId="287AE991" w:rsidR="00C82337" w:rsidRDefault="0067495C" w:rsidP="00B56CCF">
      <w:pPr>
        <w:spacing w:before="120" w:after="0" w:line="240" w:lineRule="auto"/>
        <w:rPr>
          <w:rFonts w:ascii="Times New Roman" w:hAnsi="Times New Roman" w:cs="Times New Roman"/>
          <w:sz w:val="24"/>
          <w:szCs w:val="24"/>
        </w:rPr>
      </w:pPr>
      <w:r w:rsidRPr="0067495C">
        <w:rPr>
          <w:rFonts w:ascii="Times New Roman" w:hAnsi="Times New Roman" w:cs="Times New Roman"/>
          <w:sz w:val="24"/>
          <w:szCs w:val="24"/>
        </w:rPr>
        <w:t xml:space="preserve">To be able to compare and analyze correlations across study-pairs, </w:t>
      </w:r>
      <w:r w:rsidR="00B56CCF">
        <w:rPr>
          <w:rFonts w:ascii="Times New Roman" w:hAnsi="Times New Roman" w:cs="Times New Roman"/>
          <w:sz w:val="24"/>
          <w:szCs w:val="24"/>
        </w:rPr>
        <w:t>correlations were multiplied with -1 if the original correlation was negative.</w:t>
      </w:r>
      <w:r w:rsidR="0083577F">
        <w:rPr>
          <w:rFonts w:ascii="Times New Roman" w:hAnsi="Times New Roman" w:cs="Times New Roman"/>
          <w:sz w:val="24"/>
          <w:szCs w:val="24"/>
        </w:rPr>
        <w:t xml:space="preserve"> The effect sizes used for our analyses can be found in columns </w:t>
      </w:r>
      <w:r w:rsidR="00943113">
        <w:rPr>
          <w:rFonts w:ascii="Times New Roman" w:hAnsi="Times New Roman" w:cs="Times New Roman"/>
          <w:sz w:val="24"/>
          <w:szCs w:val="24"/>
        </w:rPr>
        <w:t>DH and DS of the excel-file.</w:t>
      </w:r>
    </w:p>
    <w:p w14:paraId="2C895A3E" w14:textId="77777777" w:rsidR="00E1238A" w:rsidRDefault="00E1238A" w:rsidP="00C82337">
      <w:pPr>
        <w:spacing w:after="0" w:line="240" w:lineRule="auto"/>
        <w:rPr>
          <w:rFonts w:ascii="Times New Roman" w:hAnsi="Times New Roman" w:cs="Times New Roman"/>
          <w:sz w:val="24"/>
          <w:szCs w:val="24"/>
        </w:rPr>
      </w:pPr>
    </w:p>
    <w:p w14:paraId="68F1012B" w14:textId="77777777" w:rsidR="00B56CCF" w:rsidRDefault="00B56CCF" w:rsidP="00C82337">
      <w:pPr>
        <w:spacing w:after="0" w:line="240" w:lineRule="auto"/>
        <w:rPr>
          <w:rFonts w:ascii="Times New Roman" w:hAnsi="Times New Roman" w:cs="Times New Roman"/>
          <w:sz w:val="24"/>
          <w:szCs w:val="24"/>
        </w:rPr>
      </w:pPr>
    </w:p>
    <w:p w14:paraId="00C6CC35" w14:textId="77777777" w:rsidR="00B56CCF" w:rsidRDefault="00B56CCF" w:rsidP="00C82337">
      <w:pPr>
        <w:spacing w:after="0" w:line="240" w:lineRule="auto"/>
        <w:rPr>
          <w:rFonts w:ascii="Times New Roman" w:hAnsi="Times New Roman" w:cs="Times New Roman"/>
          <w:sz w:val="24"/>
          <w:szCs w:val="24"/>
        </w:rPr>
      </w:pPr>
    </w:p>
    <w:p w14:paraId="6594AAD9" w14:textId="77777777" w:rsidR="00B56CCF" w:rsidRDefault="00B56CCF" w:rsidP="00C82337">
      <w:pPr>
        <w:spacing w:after="0" w:line="240" w:lineRule="auto"/>
        <w:rPr>
          <w:rFonts w:ascii="Times New Roman" w:hAnsi="Times New Roman" w:cs="Times New Roman"/>
          <w:sz w:val="24"/>
          <w:szCs w:val="24"/>
        </w:rPr>
      </w:pPr>
    </w:p>
    <w:p w14:paraId="136B3D5F" w14:textId="77777777" w:rsidR="00B56CCF" w:rsidRDefault="00B56CCF" w:rsidP="00C82337">
      <w:pPr>
        <w:spacing w:after="0" w:line="240" w:lineRule="auto"/>
        <w:rPr>
          <w:rFonts w:ascii="Times New Roman" w:hAnsi="Times New Roman" w:cs="Times New Roman"/>
          <w:sz w:val="24"/>
          <w:szCs w:val="24"/>
        </w:rPr>
      </w:pPr>
    </w:p>
    <w:p w14:paraId="141E3217" w14:textId="77777777" w:rsidR="00B56CCF" w:rsidRDefault="00B56CCF" w:rsidP="00C82337">
      <w:pPr>
        <w:spacing w:after="0" w:line="240" w:lineRule="auto"/>
        <w:rPr>
          <w:rFonts w:ascii="Times New Roman" w:hAnsi="Times New Roman" w:cs="Times New Roman"/>
          <w:sz w:val="24"/>
          <w:szCs w:val="24"/>
        </w:rPr>
      </w:pPr>
    </w:p>
    <w:p w14:paraId="65746842" w14:textId="77777777" w:rsidR="00B56CCF" w:rsidRDefault="00B56CCF" w:rsidP="00C82337">
      <w:pPr>
        <w:spacing w:after="0" w:line="240" w:lineRule="auto"/>
        <w:rPr>
          <w:rFonts w:ascii="Times New Roman" w:hAnsi="Times New Roman" w:cs="Times New Roman"/>
          <w:sz w:val="24"/>
          <w:szCs w:val="24"/>
        </w:rPr>
      </w:pPr>
    </w:p>
    <w:p w14:paraId="3DD085E4" w14:textId="77777777" w:rsidR="00B56CCF" w:rsidRDefault="00B56CCF" w:rsidP="00C82337">
      <w:pPr>
        <w:spacing w:after="0" w:line="240" w:lineRule="auto"/>
        <w:rPr>
          <w:rFonts w:ascii="Times New Roman" w:hAnsi="Times New Roman" w:cs="Times New Roman"/>
          <w:sz w:val="24"/>
          <w:szCs w:val="24"/>
        </w:rPr>
      </w:pPr>
    </w:p>
    <w:p w14:paraId="40F1E7A7" w14:textId="77777777" w:rsidR="00D23761" w:rsidRDefault="00D23761">
      <w:pPr>
        <w:rPr>
          <w:rFonts w:ascii="Times New Roman" w:hAnsi="Times New Roman" w:cs="Times New Roman"/>
          <w:i/>
          <w:sz w:val="24"/>
          <w:szCs w:val="24"/>
        </w:rPr>
      </w:pPr>
      <w:r>
        <w:rPr>
          <w:rFonts w:ascii="Times New Roman" w:hAnsi="Times New Roman" w:cs="Times New Roman"/>
          <w:i/>
          <w:sz w:val="24"/>
          <w:szCs w:val="24"/>
        </w:rPr>
        <w:br w:type="page"/>
      </w:r>
    </w:p>
    <w:p w14:paraId="4BD81037" w14:textId="3AF2DA8F" w:rsidR="00AC6404" w:rsidRPr="00AC6404" w:rsidRDefault="00AC6404" w:rsidP="00AC6404">
      <w:pPr>
        <w:spacing w:after="0" w:line="240" w:lineRule="auto"/>
        <w:jc w:val="center"/>
        <w:rPr>
          <w:rFonts w:ascii="Times New Roman" w:hAnsi="Times New Roman" w:cs="Times New Roman"/>
          <w:b/>
          <w:sz w:val="24"/>
          <w:szCs w:val="24"/>
        </w:rPr>
      </w:pPr>
      <w:r w:rsidRPr="00AC6404">
        <w:rPr>
          <w:rFonts w:ascii="Times New Roman" w:hAnsi="Times New Roman" w:cs="Times New Roman"/>
          <w:b/>
          <w:sz w:val="24"/>
          <w:szCs w:val="24"/>
        </w:rPr>
        <w:lastRenderedPageBreak/>
        <w:t>[A4] Analyses of effect sizes</w:t>
      </w:r>
    </w:p>
    <w:p w14:paraId="11B76BDB" w14:textId="77777777" w:rsidR="00AC6404" w:rsidRDefault="00AC6404" w:rsidP="00C82337">
      <w:pPr>
        <w:spacing w:after="0" w:line="240" w:lineRule="auto"/>
        <w:rPr>
          <w:rFonts w:ascii="Times New Roman" w:hAnsi="Times New Roman" w:cs="Times New Roman"/>
          <w:i/>
          <w:sz w:val="24"/>
          <w:szCs w:val="24"/>
        </w:rPr>
      </w:pPr>
    </w:p>
    <w:p w14:paraId="76C64459" w14:textId="4FC1C9E8" w:rsidR="00AC6404" w:rsidRPr="00AC6404" w:rsidRDefault="00AC6404" w:rsidP="00AC6404">
      <w:pPr>
        <w:spacing w:after="0" w:line="240" w:lineRule="auto"/>
        <w:rPr>
          <w:rFonts w:ascii="Times New Roman" w:hAnsi="Times New Roman" w:cs="Times New Roman"/>
          <w:sz w:val="24"/>
          <w:szCs w:val="24"/>
        </w:rPr>
      </w:pPr>
      <w:r>
        <w:rPr>
          <w:rFonts w:ascii="Times New Roman" w:hAnsi="Times New Roman" w:cs="Times New Roman"/>
          <w:sz w:val="24"/>
          <w:szCs w:val="24"/>
        </w:rPr>
        <w:t>The code for the tests comparing means of dependent samples:</w:t>
      </w:r>
    </w:p>
    <w:p w14:paraId="2F39012B" w14:textId="77777777" w:rsidR="00AC6404" w:rsidRPr="00AC6404" w:rsidRDefault="00AC6404" w:rsidP="00AC6404">
      <w:pPr>
        <w:spacing w:after="0" w:line="240" w:lineRule="auto"/>
        <w:rPr>
          <w:rFonts w:ascii="Times New Roman" w:hAnsi="Times New Roman" w:cs="Times New Roman"/>
          <w:sz w:val="24"/>
          <w:szCs w:val="24"/>
        </w:rPr>
      </w:pPr>
    </w:p>
    <w:p w14:paraId="38EEABC2"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rPr>
        <w:t># Dependent t-test effects (r values)</w:t>
      </w:r>
    </w:p>
    <w:p w14:paraId="374002D9"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t.test(x = dat$r..O.[!is.na(dat$r..O.) &amp; !is.na(dat$r..R.)],</w:t>
      </w:r>
    </w:p>
    <w:p w14:paraId="2DBA22B6"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lang w:val="nl-NL"/>
        </w:rPr>
        <w:t xml:space="preserve">       y = dat$r..R.[!is.na(dat$r..O.) </w:t>
      </w:r>
      <w:r w:rsidRPr="00AC6404">
        <w:rPr>
          <w:rFonts w:ascii="Times New Roman" w:hAnsi="Times New Roman" w:cs="Times New Roman"/>
          <w:sz w:val="24"/>
          <w:szCs w:val="24"/>
          <w:highlight w:val="yellow"/>
        </w:rPr>
        <w:t>&amp; !is.na(dat$r..R.)],</w:t>
      </w:r>
    </w:p>
    <w:p w14:paraId="58D27ED3"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rPr>
        <w:t xml:space="preserve">       paired = TRUE)</w:t>
      </w:r>
    </w:p>
    <w:p w14:paraId="3DCC1221" w14:textId="77777777" w:rsidR="00AC6404" w:rsidRPr="00AC6404" w:rsidRDefault="00AC6404" w:rsidP="00AC6404">
      <w:pPr>
        <w:spacing w:after="0" w:line="240" w:lineRule="auto"/>
        <w:rPr>
          <w:rFonts w:ascii="Times New Roman" w:hAnsi="Times New Roman" w:cs="Times New Roman"/>
          <w:sz w:val="24"/>
          <w:szCs w:val="24"/>
          <w:highlight w:val="yellow"/>
        </w:rPr>
      </w:pPr>
    </w:p>
    <w:p w14:paraId="58E06290"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rPr>
        <w:t># Wilcox test effects (r values)</w:t>
      </w:r>
    </w:p>
    <w:p w14:paraId="333221B4"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wilcox.test(dat$r..O.[!is.na(dat$r..O.) &amp; !is.na(dat$r..R.)],</w:t>
      </w:r>
    </w:p>
    <w:p w14:paraId="2543C5BE"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lang w:val="nl-NL"/>
        </w:rPr>
        <w:t xml:space="preserve">            dat$r..R.[!is.na(dat$r..O.) </w:t>
      </w:r>
      <w:r w:rsidRPr="00AC6404">
        <w:rPr>
          <w:rFonts w:ascii="Times New Roman" w:hAnsi="Times New Roman" w:cs="Times New Roman"/>
          <w:sz w:val="24"/>
          <w:szCs w:val="24"/>
          <w:highlight w:val="yellow"/>
        </w:rPr>
        <w:t>&amp; !is.na(dat$r..R.)],</w:t>
      </w:r>
    </w:p>
    <w:p w14:paraId="3405CB36" w14:textId="77777777" w:rsidR="00AC6404" w:rsidRPr="00AC6404" w:rsidRDefault="00AC6404" w:rsidP="00AC6404">
      <w:pPr>
        <w:spacing w:after="0" w:line="240" w:lineRule="auto"/>
        <w:rPr>
          <w:rFonts w:ascii="Times New Roman" w:hAnsi="Times New Roman" w:cs="Times New Roman"/>
          <w:sz w:val="24"/>
          <w:szCs w:val="24"/>
          <w:highlight w:val="yellow"/>
        </w:rPr>
      </w:pPr>
      <w:r w:rsidRPr="00AC6404">
        <w:rPr>
          <w:rFonts w:ascii="Times New Roman" w:hAnsi="Times New Roman" w:cs="Times New Roman"/>
          <w:sz w:val="24"/>
          <w:szCs w:val="24"/>
          <w:highlight w:val="yellow"/>
        </w:rPr>
        <w:t xml:space="preserve">            alternative="two.sided")</w:t>
      </w:r>
    </w:p>
    <w:p w14:paraId="5D51B181" w14:textId="77777777" w:rsidR="00AC6404" w:rsidRPr="00AC6404" w:rsidRDefault="00AC6404" w:rsidP="00AC6404">
      <w:pPr>
        <w:spacing w:after="0" w:line="240" w:lineRule="auto"/>
        <w:rPr>
          <w:rFonts w:ascii="Times New Roman" w:hAnsi="Times New Roman" w:cs="Times New Roman"/>
          <w:sz w:val="24"/>
          <w:szCs w:val="24"/>
          <w:highlight w:val="yellow"/>
        </w:rPr>
      </w:pPr>
    </w:p>
    <w:p w14:paraId="2213885E"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rPr>
        <w:t xml:space="preserve">summary(dat$r..O.[!is.na(dat$r..O.) </w:t>
      </w:r>
      <w:r w:rsidRPr="00AC6404">
        <w:rPr>
          <w:rFonts w:ascii="Times New Roman" w:hAnsi="Times New Roman" w:cs="Times New Roman"/>
          <w:sz w:val="24"/>
          <w:szCs w:val="24"/>
          <w:highlight w:val="yellow"/>
          <w:lang w:val="nl-NL"/>
        </w:rPr>
        <w:t>&amp; !is.na(dat$r..R.)])</w:t>
      </w:r>
    </w:p>
    <w:p w14:paraId="62634434"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sd(dat$r..O.[!is.na(dat$r..O.) &amp; !is.na(dat$r..R.)])</w:t>
      </w:r>
    </w:p>
    <w:p w14:paraId="153C78BA"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summary(dat$r..R.[!is.na(dat$r..O.) &amp; !is.na(dat$r..R.)])</w:t>
      </w:r>
    </w:p>
    <w:p w14:paraId="4BF03862"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r w:rsidRPr="00AC6404">
        <w:rPr>
          <w:rFonts w:ascii="Times New Roman" w:hAnsi="Times New Roman" w:cs="Times New Roman"/>
          <w:sz w:val="24"/>
          <w:szCs w:val="24"/>
          <w:highlight w:val="yellow"/>
          <w:lang w:val="nl-NL"/>
        </w:rPr>
        <w:t>sd(dat$r..R.[!is.na(dat$r..O.) &amp; !is.na(dat$r..R.)])</w:t>
      </w:r>
    </w:p>
    <w:p w14:paraId="59AFE603" w14:textId="77777777" w:rsidR="00AC6404" w:rsidRPr="00AC6404" w:rsidRDefault="00AC6404" w:rsidP="00AC6404">
      <w:pPr>
        <w:spacing w:after="0" w:line="240" w:lineRule="auto"/>
        <w:rPr>
          <w:rFonts w:ascii="Times New Roman" w:hAnsi="Times New Roman" w:cs="Times New Roman"/>
          <w:sz w:val="24"/>
          <w:szCs w:val="24"/>
          <w:highlight w:val="yellow"/>
          <w:lang w:val="nl-NL"/>
        </w:rPr>
      </w:pPr>
    </w:p>
    <w:p w14:paraId="4C17D5D5" w14:textId="77777777" w:rsidR="00AC6404" w:rsidRPr="00AC6404" w:rsidRDefault="00AC6404" w:rsidP="00AC6404">
      <w:pPr>
        <w:spacing w:after="0" w:line="240" w:lineRule="auto"/>
        <w:rPr>
          <w:rFonts w:ascii="Times New Roman" w:hAnsi="Times New Roman" w:cs="Times New Roman"/>
          <w:sz w:val="24"/>
          <w:szCs w:val="24"/>
        </w:rPr>
      </w:pPr>
      <w:r w:rsidRPr="00AC6404">
        <w:rPr>
          <w:rFonts w:ascii="Times New Roman" w:hAnsi="Times New Roman" w:cs="Times New Roman"/>
          <w:sz w:val="24"/>
          <w:szCs w:val="24"/>
          <w:highlight w:val="yellow"/>
          <w:lang w:val="nl-NL"/>
        </w:rPr>
        <w:t xml:space="preserve">mean(dat$r..O.[!is.na(dat$r..O.) &amp; !is.na(dat$r..R.)])-mean(dat$r..R.[!is.na(dat$r..O.) </w:t>
      </w:r>
      <w:r w:rsidRPr="00AC6404">
        <w:rPr>
          <w:rFonts w:ascii="Times New Roman" w:hAnsi="Times New Roman" w:cs="Times New Roman"/>
          <w:sz w:val="24"/>
          <w:szCs w:val="24"/>
          <w:highlight w:val="yellow"/>
        </w:rPr>
        <w:t>&amp; !is.na(dat$r..R.)])</w:t>
      </w:r>
    </w:p>
    <w:p w14:paraId="497336ED" w14:textId="77777777" w:rsidR="00AC6404" w:rsidRPr="00AC6404" w:rsidRDefault="00AC6404" w:rsidP="00AC6404">
      <w:pPr>
        <w:spacing w:after="0" w:line="240" w:lineRule="auto"/>
        <w:rPr>
          <w:rFonts w:ascii="Times New Roman" w:hAnsi="Times New Roman" w:cs="Times New Roman"/>
          <w:sz w:val="24"/>
          <w:szCs w:val="24"/>
        </w:rPr>
      </w:pPr>
    </w:p>
    <w:p w14:paraId="29702717" w14:textId="3343B6F7" w:rsidR="0038403C" w:rsidRPr="00AC6404" w:rsidRDefault="00401D82" w:rsidP="00C82337">
      <w:pPr>
        <w:spacing w:after="0" w:line="240" w:lineRule="auto"/>
        <w:rPr>
          <w:rFonts w:ascii="Times New Roman" w:hAnsi="Times New Roman" w:cs="Times New Roman"/>
          <w:sz w:val="24"/>
          <w:szCs w:val="24"/>
        </w:rPr>
      </w:pPr>
      <w:r>
        <w:rPr>
          <w:rFonts w:ascii="Times New Roman" w:hAnsi="Times New Roman" w:cs="Times New Roman"/>
          <w:sz w:val="24"/>
          <w:szCs w:val="24"/>
        </w:rPr>
        <w:t>The test comparing effect sizes (‘which is stronger?’) is done manually, because of many variations and incompatible reported effect sizes in some study-pairs.</w:t>
      </w:r>
    </w:p>
    <w:p w14:paraId="44B1641C" w14:textId="77777777" w:rsidR="00AC6404" w:rsidRDefault="00AC6404" w:rsidP="00C82337">
      <w:pPr>
        <w:spacing w:after="0" w:line="240" w:lineRule="auto"/>
        <w:rPr>
          <w:rFonts w:ascii="Times New Roman" w:hAnsi="Times New Roman" w:cs="Times New Roman"/>
          <w:sz w:val="24"/>
          <w:szCs w:val="24"/>
        </w:rPr>
      </w:pPr>
    </w:p>
    <w:p w14:paraId="52CCB8A9" w14:textId="090636B8" w:rsidR="005A36CC" w:rsidRPr="005A36CC" w:rsidRDefault="005A36CC" w:rsidP="005A36CC">
      <w:pPr>
        <w:spacing w:after="0" w:line="240" w:lineRule="auto"/>
        <w:rPr>
          <w:rFonts w:ascii="Times New Roman" w:hAnsi="Times New Roman" w:cs="Times New Roman"/>
          <w:i/>
          <w:color w:val="000000" w:themeColor="text1"/>
          <w:sz w:val="24"/>
          <w:szCs w:val="24"/>
        </w:rPr>
      </w:pPr>
      <w:r w:rsidRPr="005A36CC">
        <w:rPr>
          <w:rFonts w:ascii="Times New Roman" w:hAnsi="Times New Roman" w:cs="Times New Roman"/>
          <w:i/>
          <w:color w:val="000000" w:themeColor="text1"/>
          <w:sz w:val="24"/>
          <w:szCs w:val="24"/>
        </w:rPr>
        <w:t>*** no result yet on percentage of original effect sizes in CI replication studies ***</w:t>
      </w:r>
    </w:p>
    <w:p w14:paraId="00FCA950" w14:textId="70009828" w:rsidR="005A36CC" w:rsidRDefault="005A36CC" w:rsidP="005A36CC">
      <w:pPr>
        <w:spacing w:after="0" w:line="240" w:lineRule="auto"/>
        <w:rPr>
          <w:rFonts w:ascii="Times New Roman" w:hAnsi="Times New Roman" w:cs="Times New Roman"/>
          <w:i/>
          <w:color w:val="000000" w:themeColor="text1"/>
          <w:sz w:val="24"/>
          <w:szCs w:val="24"/>
        </w:rPr>
      </w:pPr>
      <w:r w:rsidRPr="005A36CC">
        <w:rPr>
          <w:rFonts w:ascii="Times New Roman" w:hAnsi="Times New Roman" w:cs="Times New Roman"/>
          <w:i/>
          <w:color w:val="000000" w:themeColor="text1"/>
          <w:sz w:val="24"/>
          <w:szCs w:val="24"/>
        </w:rPr>
        <w:t>We can do this for effect sizes that include statistics r, t, and F. For z-tests we need means and standard deviations of both original and replication study, and for χ</w:t>
      </w:r>
      <w:r w:rsidRPr="005A36CC">
        <w:rPr>
          <w:rFonts w:ascii="Times New Roman" w:hAnsi="Times New Roman" w:cs="Times New Roman"/>
          <w:i/>
          <w:color w:val="000000" w:themeColor="text1"/>
          <w:sz w:val="24"/>
          <w:szCs w:val="24"/>
          <w:vertAlign w:val="superscript"/>
        </w:rPr>
        <w:t>2</w:t>
      </w:r>
      <w:r w:rsidRPr="005A36CC">
        <w:rPr>
          <w:rFonts w:ascii="Times New Roman" w:hAnsi="Times New Roman" w:cs="Times New Roman"/>
          <w:i/>
          <w:color w:val="000000" w:themeColor="text1"/>
          <w:sz w:val="24"/>
          <w:szCs w:val="24"/>
        </w:rPr>
        <w:t xml:space="preserve">-tests we need frequencies of two-by-two tables (in case of a test of statistical independence) or other details about the statistics. </w:t>
      </w:r>
      <w:r>
        <w:rPr>
          <w:rFonts w:ascii="Times New Roman" w:hAnsi="Times New Roman" w:cs="Times New Roman"/>
          <w:i/>
          <w:color w:val="000000" w:themeColor="text1"/>
          <w:sz w:val="24"/>
          <w:szCs w:val="24"/>
        </w:rPr>
        <w:t>Could you provide these details for studies 40, 60, 70, 74, 85, 105, 122, 135, 136, 149, 166?</w:t>
      </w:r>
    </w:p>
    <w:p w14:paraId="61DA1996" w14:textId="07146E6E" w:rsidR="005A36CC" w:rsidRPr="005A36CC" w:rsidRDefault="005A36CC" w:rsidP="005A36CC">
      <w:pPr>
        <w:spacing w:after="0" w:line="240" w:lineRule="auto"/>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rPr>
        <w:t>***  ***</w:t>
      </w:r>
    </w:p>
    <w:p w14:paraId="47CEECCF" w14:textId="77777777" w:rsidR="00401D82" w:rsidRDefault="00401D82" w:rsidP="00C82337">
      <w:pPr>
        <w:spacing w:after="0" w:line="240" w:lineRule="auto"/>
        <w:rPr>
          <w:rFonts w:ascii="Times New Roman" w:hAnsi="Times New Roman" w:cs="Times New Roman"/>
          <w:sz w:val="24"/>
          <w:szCs w:val="24"/>
        </w:rPr>
      </w:pPr>
    </w:p>
    <w:p w14:paraId="685F9B30" w14:textId="0AAE54E9" w:rsidR="00893406" w:rsidRDefault="00893406">
      <w:pPr>
        <w:rPr>
          <w:rFonts w:ascii="Times New Roman" w:hAnsi="Times New Roman" w:cs="Times New Roman"/>
          <w:sz w:val="24"/>
          <w:szCs w:val="24"/>
        </w:rPr>
      </w:pPr>
      <w:r>
        <w:rPr>
          <w:rFonts w:ascii="Times New Roman" w:hAnsi="Times New Roman" w:cs="Times New Roman"/>
          <w:sz w:val="24"/>
          <w:szCs w:val="24"/>
        </w:rPr>
        <w:br w:type="page"/>
      </w:r>
    </w:p>
    <w:p w14:paraId="5CFC2C62" w14:textId="513F9F37" w:rsidR="00401D82" w:rsidRPr="00893406" w:rsidRDefault="00893406" w:rsidP="00893406">
      <w:pPr>
        <w:spacing w:after="0" w:line="240" w:lineRule="auto"/>
        <w:jc w:val="center"/>
        <w:rPr>
          <w:rFonts w:ascii="Times New Roman" w:hAnsi="Times New Roman" w:cs="Times New Roman"/>
          <w:b/>
          <w:sz w:val="24"/>
          <w:szCs w:val="24"/>
        </w:rPr>
      </w:pPr>
      <w:r w:rsidRPr="00893406">
        <w:rPr>
          <w:rFonts w:ascii="Times New Roman" w:hAnsi="Times New Roman" w:cs="Times New Roman"/>
          <w:b/>
          <w:sz w:val="24"/>
          <w:szCs w:val="24"/>
        </w:rPr>
        <w:lastRenderedPageBreak/>
        <w:t>[A5] Meta-analyses on effect sizes of each study-pair</w:t>
      </w:r>
    </w:p>
    <w:p w14:paraId="195E7D82" w14:textId="4D5BF241" w:rsidR="00401D82" w:rsidRPr="008E1913" w:rsidRDefault="00094CE3" w:rsidP="008E1913">
      <w:pPr>
        <w:spacing w:before="120" w:after="0" w:line="240" w:lineRule="auto"/>
        <w:rPr>
          <w:rFonts w:ascii="Times New Roman" w:hAnsi="Times New Roman" w:cs="Times New Roman"/>
          <w:sz w:val="24"/>
          <w:szCs w:val="24"/>
        </w:rPr>
      </w:pPr>
      <w:r>
        <w:rPr>
          <w:rFonts w:ascii="Times New Roman" w:hAnsi="Times New Roman" w:cs="Times New Roman"/>
          <w:sz w:val="24"/>
          <w:szCs w:val="24"/>
        </w:rPr>
        <w:t xml:space="preserve">We </w:t>
      </w:r>
      <w:r w:rsidRPr="008E1913">
        <w:rPr>
          <w:rFonts w:ascii="Times New Roman" w:hAnsi="Times New Roman" w:cs="Times New Roman"/>
          <w:sz w:val="24"/>
          <w:szCs w:val="24"/>
        </w:rPr>
        <w:t>present all code for all meta-analyses in supplementary materials [</w:t>
      </w:r>
      <w:r w:rsidR="003F0B82">
        <w:rPr>
          <w:rFonts w:ascii="Times New Roman" w:hAnsi="Times New Roman" w:cs="Times New Roman"/>
          <w:sz w:val="24"/>
          <w:szCs w:val="24"/>
        </w:rPr>
        <w:t>A6</w:t>
      </w:r>
      <w:r w:rsidRPr="008E1913">
        <w:rPr>
          <w:rFonts w:ascii="Times New Roman" w:hAnsi="Times New Roman" w:cs="Times New Roman"/>
          <w:sz w:val="24"/>
          <w:szCs w:val="24"/>
        </w:rPr>
        <w:t xml:space="preserve">]. The code corresponding </w:t>
      </w:r>
      <w:r w:rsidR="00981355" w:rsidRPr="008E1913">
        <w:rPr>
          <w:rFonts w:ascii="Times New Roman" w:hAnsi="Times New Roman" w:cs="Times New Roman"/>
          <w:sz w:val="24"/>
          <w:szCs w:val="24"/>
        </w:rPr>
        <w:t xml:space="preserve">to meta-analyses on effect sizes of each pair is </w:t>
      </w:r>
      <w:r w:rsidR="008E1913" w:rsidRPr="008E1913">
        <w:rPr>
          <w:rFonts w:ascii="Times New Roman" w:hAnsi="Times New Roman" w:cs="Times New Roman"/>
          <w:sz w:val="24"/>
          <w:szCs w:val="24"/>
        </w:rPr>
        <w:t xml:space="preserve">part g. of the code. The meta-analyses were conducted on Fisher-transformed for all study-pairs where both the correlation coefficient and its standard error could be computed. Standard errors could only be computed if test statistics were </w:t>
      </w:r>
      <w:r w:rsidR="008E1913" w:rsidRPr="008E1913">
        <w:rPr>
          <w:rFonts w:ascii="Times New Roman" w:hAnsi="Times New Roman" w:cs="Times New Roman"/>
          <w:i/>
          <w:sz w:val="24"/>
          <w:szCs w:val="24"/>
        </w:rPr>
        <w:t>r</w:t>
      </w:r>
      <w:r w:rsidR="008E1913" w:rsidRPr="008E1913">
        <w:rPr>
          <w:rFonts w:ascii="Times New Roman" w:hAnsi="Times New Roman" w:cs="Times New Roman"/>
          <w:sz w:val="24"/>
          <w:szCs w:val="24"/>
        </w:rPr>
        <w:t xml:space="preserve">, </w:t>
      </w:r>
      <w:r w:rsidR="008E1913" w:rsidRPr="008E1913">
        <w:rPr>
          <w:rFonts w:ascii="Times New Roman" w:hAnsi="Times New Roman" w:cs="Times New Roman"/>
          <w:i/>
          <w:sz w:val="24"/>
          <w:szCs w:val="24"/>
        </w:rPr>
        <w:t>t</w:t>
      </w:r>
      <w:r w:rsidR="008E1913" w:rsidRPr="008E1913">
        <w:rPr>
          <w:rFonts w:ascii="Times New Roman" w:hAnsi="Times New Roman" w:cs="Times New Roman"/>
          <w:sz w:val="24"/>
          <w:szCs w:val="24"/>
        </w:rPr>
        <w:t xml:space="preserve">, or </w:t>
      </w:r>
      <w:r w:rsidR="008E1913" w:rsidRPr="008E1913">
        <w:rPr>
          <w:rFonts w:ascii="Times New Roman" w:hAnsi="Times New Roman" w:cs="Times New Roman"/>
          <w:i/>
          <w:sz w:val="24"/>
          <w:szCs w:val="24"/>
        </w:rPr>
        <w:t>F</w:t>
      </w:r>
      <w:r w:rsidR="008E1913">
        <w:rPr>
          <w:rFonts w:ascii="Times New Roman" w:hAnsi="Times New Roman" w:cs="Times New Roman"/>
          <w:sz w:val="24"/>
          <w:szCs w:val="24"/>
        </w:rPr>
        <w:t>(1,</w:t>
      </w:r>
      <w:r w:rsidR="008E1913">
        <w:rPr>
          <w:rFonts w:ascii="Times New Roman" w:hAnsi="Times New Roman" w:cs="Times New Roman"/>
          <w:i/>
          <w:sz w:val="24"/>
          <w:szCs w:val="24"/>
        </w:rPr>
        <w:t>df</w:t>
      </w:r>
      <w:r w:rsidR="008E1913">
        <w:rPr>
          <w:rFonts w:ascii="Times New Roman" w:hAnsi="Times New Roman" w:cs="Times New Roman"/>
          <w:i/>
          <w:sz w:val="24"/>
          <w:szCs w:val="24"/>
          <w:vertAlign w:val="subscript"/>
        </w:rPr>
        <w:t>2</w:t>
      </w:r>
      <w:r w:rsidR="008E1913">
        <w:rPr>
          <w:rFonts w:ascii="Times New Roman" w:hAnsi="Times New Roman" w:cs="Times New Roman"/>
          <w:sz w:val="24"/>
          <w:szCs w:val="24"/>
        </w:rPr>
        <w:t>)</w:t>
      </w:r>
      <w:r w:rsidR="003F0B82">
        <w:rPr>
          <w:rFonts w:ascii="Times New Roman" w:hAnsi="Times New Roman" w:cs="Times New Roman"/>
          <w:sz w:val="24"/>
          <w:szCs w:val="24"/>
        </w:rPr>
        <w:t xml:space="preserve">, which was for 57 study-pairs. </w:t>
      </w:r>
      <w:r w:rsidR="008E1913">
        <w:rPr>
          <w:rFonts w:ascii="Times New Roman" w:hAnsi="Times New Roman" w:cs="Times New Roman"/>
          <w:sz w:val="24"/>
          <w:szCs w:val="24"/>
        </w:rPr>
        <w:t xml:space="preserve">Standard errors were computed using </w:t>
      </w:r>
      <m:oMath>
        <m:f>
          <m:fPr>
            <m:type m:val="lin"/>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df</m:t>
                    </m:r>
                  </m:e>
                  <m:sub>
                    <m:r>
                      <w:rPr>
                        <w:rFonts w:ascii="Cambria Math" w:hAnsi="Cambria Math" w:cs="Times New Roman"/>
                        <w:sz w:val="24"/>
                        <w:szCs w:val="24"/>
                      </w:rPr>
                      <m:t>2</m:t>
                    </m:r>
                  </m:sub>
                </m:sSub>
                <m:r>
                  <w:rPr>
                    <w:rFonts w:ascii="Cambria Math" w:hAnsi="Cambria Math" w:cs="Times New Roman"/>
                    <w:sz w:val="24"/>
                    <w:szCs w:val="24"/>
                  </w:rPr>
                  <m:t>+2</m:t>
                </m:r>
              </m:e>
            </m:rad>
          </m:den>
        </m:f>
      </m:oMath>
      <w:r w:rsidR="008E1913">
        <w:rPr>
          <w:rFonts w:ascii="Times New Roman" w:hAnsi="Times New Roman" w:cs="Times New Roman"/>
          <w:sz w:val="24"/>
          <w:szCs w:val="24"/>
        </w:rPr>
        <w:t xml:space="preserve">, which assumes tests of one correlation or an independent sample </w:t>
      </w:r>
      <w:r w:rsidR="008E1913">
        <w:rPr>
          <w:rFonts w:ascii="Times New Roman" w:hAnsi="Times New Roman" w:cs="Times New Roman"/>
          <w:i/>
          <w:sz w:val="24"/>
          <w:szCs w:val="24"/>
        </w:rPr>
        <w:t>t</w:t>
      </w:r>
      <w:r w:rsidR="008E1913">
        <w:rPr>
          <w:rFonts w:ascii="Times New Roman" w:hAnsi="Times New Roman" w:cs="Times New Roman"/>
          <w:sz w:val="24"/>
          <w:szCs w:val="24"/>
        </w:rPr>
        <w:t xml:space="preserve">-test (but not a dependent sample </w:t>
      </w:r>
      <w:r w:rsidR="008E1913">
        <w:rPr>
          <w:rFonts w:ascii="Times New Roman" w:hAnsi="Times New Roman" w:cs="Times New Roman"/>
          <w:i/>
          <w:sz w:val="24"/>
          <w:szCs w:val="24"/>
        </w:rPr>
        <w:t>t</w:t>
      </w:r>
      <w:r w:rsidR="008E1913">
        <w:rPr>
          <w:rFonts w:ascii="Times New Roman" w:hAnsi="Times New Roman" w:cs="Times New Roman"/>
          <w:sz w:val="24"/>
          <w:szCs w:val="24"/>
        </w:rPr>
        <w:t>-test).</w:t>
      </w:r>
    </w:p>
    <w:p w14:paraId="6FB2D2F1" w14:textId="77777777" w:rsidR="00094CE3" w:rsidRDefault="00094CE3" w:rsidP="00C82337">
      <w:pPr>
        <w:spacing w:after="0" w:line="240" w:lineRule="auto"/>
        <w:rPr>
          <w:rFonts w:ascii="Times New Roman" w:hAnsi="Times New Roman" w:cs="Times New Roman"/>
          <w:sz w:val="24"/>
          <w:szCs w:val="24"/>
        </w:rPr>
      </w:pPr>
    </w:p>
    <w:p w14:paraId="0AE130D8" w14:textId="4A42C5BB" w:rsidR="008E1913" w:rsidRPr="00893406" w:rsidRDefault="008E1913" w:rsidP="008E1913">
      <w:pPr>
        <w:spacing w:after="0" w:line="240" w:lineRule="auto"/>
        <w:jc w:val="center"/>
        <w:rPr>
          <w:rFonts w:ascii="Times New Roman" w:hAnsi="Times New Roman" w:cs="Times New Roman"/>
          <w:b/>
          <w:sz w:val="24"/>
          <w:szCs w:val="24"/>
        </w:rPr>
      </w:pPr>
      <w:r w:rsidRPr="00893406">
        <w:rPr>
          <w:rFonts w:ascii="Times New Roman" w:hAnsi="Times New Roman" w:cs="Times New Roman"/>
          <w:b/>
          <w:sz w:val="24"/>
          <w:szCs w:val="24"/>
        </w:rPr>
        <w:t>[A</w:t>
      </w:r>
      <w:r>
        <w:rPr>
          <w:rFonts w:ascii="Times New Roman" w:hAnsi="Times New Roman" w:cs="Times New Roman"/>
          <w:b/>
          <w:sz w:val="24"/>
          <w:szCs w:val="24"/>
        </w:rPr>
        <w:t>6</w:t>
      </w:r>
      <w:r w:rsidRPr="00893406">
        <w:rPr>
          <w:rFonts w:ascii="Times New Roman" w:hAnsi="Times New Roman" w:cs="Times New Roman"/>
          <w:b/>
          <w:sz w:val="24"/>
          <w:szCs w:val="24"/>
        </w:rPr>
        <w:t xml:space="preserve">] Meta-analyses on </w:t>
      </w:r>
      <w:r>
        <w:rPr>
          <w:rFonts w:ascii="Times New Roman" w:hAnsi="Times New Roman" w:cs="Times New Roman"/>
          <w:b/>
          <w:sz w:val="24"/>
          <w:szCs w:val="24"/>
        </w:rPr>
        <w:t>all study pairs</w:t>
      </w:r>
    </w:p>
    <w:p w14:paraId="2369120A" w14:textId="5B697C5B" w:rsidR="00D6789B" w:rsidRDefault="003F0B82" w:rsidP="003F0B82">
      <w:pPr>
        <w:spacing w:before="120" w:after="0" w:line="240" w:lineRule="auto"/>
        <w:rPr>
          <w:rFonts w:ascii="Times New Roman" w:hAnsi="Times New Roman" w:cs="Times New Roman"/>
          <w:sz w:val="24"/>
          <w:szCs w:val="24"/>
        </w:rPr>
      </w:pPr>
      <w:r>
        <w:rPr>
          <w:rFonts w:ascii="Times New Roman" w:hAnsi="Times New Roman" w:cs="Times New Roman"/>
          <w:sz w:val="24"/>
          <w:szCs w:val="24"/>
        </w:rPr>
        <w:t>The code for all meta-analyses is:</w:t>
      </w:r>
    </w:p>
    <w:p w14:paraId="10E5C4E7" w14:textId="77777777" w:rsidR="00D6789B" w:rsidRDefault="00D6789B" w:rsidP="00C82337">
      <w:pPr>
        <w:spacing w:after="0" w:line="240" w:lineRule="auto"/>
        <w:rPr>
          <w:rFonts w:ascii="Times New Roman" w:hAnsi="Times New Roman" w:cs="Times New Roman"/>
          <w:sz w:val="24"/>
          <w:szCs w:val="24"/>
        </w:rPr>
      </w:pPr>
    </w:p>
    <w:p w14:paraId="6F6CC1C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3A53443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META-ANALYSES        #####</w:t>
      </w:r>
    </w:p>
    <w:p w14:paraId="276DBAB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R.C.M. van Aert      #####</w:t>
      </w:r>
    </w:p>
    <w:p w14:paraId="379FECA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0D474A3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2F60D2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Load data</w:t>
      </w:r>
    </w:p>
    <w:p w14:paraId="3462378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data &lt;- read.csv("D:/Dropbox/reproducibility project/robbie meta.csv", sep = ";")[1:167, ]</w:t>
      </w:r>
    </w:p>
    <w:p w14:paraId="36F8102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590932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66A9AC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Recode "Publishing journal and subdiscipline"</w:t>
      </w:r>
    </w:p>
    <w:p w14:paraId="72C0D36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jour &lt;- numeric()</w:t>
      </w:r>
    </w:p>
    <w:p w14:paraId="6A7B143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EC3A7A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for(i in 1:nrow(data)) {</w:t>
      </w:r>
    </w:p>
    <w:p w14:paraId="0303561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if(as.character(data$Journal..O.[i]) == "JEPLMC") {</w:t>
      </w:r>
    </w:p>
    <w:p w14:paraId="320A481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jour[i] &lt;- 1</w:t>
      </w:r>
    </w:p>
    <w:p w14:paraId="4F7D23E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if(as.character(data$Journal..O.[i]) == "JPSP") {</w:t>
      </w:r>
    </w:p>
    <w:p w14:paraId="0ED73B9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jour[i] &lt;- 2</w:t>
      </w:r>
    </w:p>
    <w:p w14:paraId="7215240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if(as.character(data$Journal..O.[i]) == "PS") {</w:t>
      </w:r>
    </w:p>
    <w:p w14:paraId="3014388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if(as.character(data$Discipline..O.[i]) == "Cognitive") {</w:t>
      </w:r>
    </w:p>
    <w:p w14:paraId="12C8481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jour[i] &lt;- 3</w:t>
      </w:r>
    </w:p>
    <w:p w14:paraId="2881652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if(as.character(data$Discipline..O.[i]) == "Social") {</w:t>
      </w:r>
    </w:p>
    <w:p w14:paraId="0713679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jour[i] &lt;- 4</w:t>
      </w:r>
    </w:p>
    <w:p w14:paraId="0E7A939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 jour[i] &lt;- 5 }</w:t>
      </w:r>
    </w:p>
    <w:p w14:paraId="0F7D632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58525BD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else { jour[i] &lt;- NA }</w:t>
      </w:r>
    </w:p>
    <w:p w14:paraId="6A9AEEB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54C41275"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104ECA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34F73D2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right order of categories ###</w:t>
      </w:r>
    </w:p>
    <w:p w14:paraId="0BF0BD8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2DA3E5A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3AD442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"Exciting result"</w:t>
      </w:r>
    </w:p>
    <w:p w14:paraId="291CEC5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xml:space="preserve">fac.exci &lt;- factor(data$Exciting.result..O., levels = c("Not at all exciting and important", "Slightly exciting and important", </w:t>
      </w:r>
    </w:p>
    <w:p w14:paraId="55A2B49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"Somewhat exciting and important", "Moderately exciting and important", </w:t>
      </w:r>
    </w:p>
    <w:p w14:paraId="5DF68F7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"Very exciting and important", "Extremely exciting and important"))</w:t>
      </w:r>
    </w:p>
    <w:p w14:paraId="56EA5D0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800F55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"Surprising result"</w:t>
      </w:r>
    </w:p>
    <w:p w14:paraId="57D021B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Recoded misspelled name</w:t>
      </w:r>
    </w:p>
    <w:p w14:paraId="66A9EB3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levels(data$Surprising.result..O.)[levels(data$Surprising.result..O.) == "Extremely surpising"] &lt;- "Extremely surprising"</w:t>
      </w:r>
    </w:p>
    <w:p w14:paraId="1FB10A8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5EE82D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fac.surp &lt;- factor(data$Surprising.result..O., levels = c("Not at all surprising", "Slightly surprising", "Somewhat surprising",</w:t>
      </w:r>
    </w:p>
    <w:p w14:paraId="0A1E2DC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"Moderately surprising", "Very surprising", "Extremely surprising"))</w:t>
      </w:r>
    </w:p>
    <w:p w14:paraId="42CDE8B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06525F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"Perceived expertise required"</w:t>
      </w:r>
    </w:p>
    <w:p w14:paraId="736D859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fac.expe &lt;- factor(data$Methodology.expertise.required..O., levels = c("No expertise required", "Slight expertise required",</w:t>
      </w:r>
    </w:p>
    <w:p w14:paraId="4BABA3A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"Moderate expertise required", "Strong expertise required", </w:t>
      </w:r>
    </w:p>
    <w:p w14:paraId="12B188B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"Extreme expertise required"))</w:t>
      </w:r>
    </w:p>
    <w:p w14:paraId="3FD5DE65"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AC1985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"Opportunity for expectancy biases"</w:t>
      </w:r>
    </w:p>
    <w:p w14:paraId="3FFE1EA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fac.oppo.expe &lt;- factor(data$Opportunity.for.expectancy.bias..O., levels = c("No opportunity for researcher expectations to influence results",</w:t>
      </w:r>
    </w:p>
    <w:p w14:paraId="12EB508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"Slight opportunity for researcher expectations to influence results",</w:t>
      </w:r>
    </w:p>
    <w:p w14:paraId="687D0CA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"Moderate opportunity for researcher expectations to influence results",</w:t>
      </w:r>
    </w:p>
    <w:p w14:paraId="205C4D8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"Strong opportunity for researcher expectations to influence results",</w:t>
      </w:r>
    </w:p>
    <w:p w14:paraId="1017C1A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"Extreme opportunity for researcher expectations to influence results"))</w:t>
      </w:r>
    </w:p>
    <w:p w14:paraId="7A6C528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8A69D0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"Opportunity for lack of diligence"</w:t>
      </w:r>
    </w:p>
    <w:p w14:paraId="1AE2A77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fac.oppo.dili &lt;- factor(data$Opportunity.for.lack.of.diligence..O., levels = c("No opportunity for lack of diligence to affect the results",</w:t>
      </w:r>
    </w:p>
    <w:p w14:paraId="043ED06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"Slight opportunity for lack of diligence to affect the results",</w:t>
      </w:r>
    </w:p>
    <w:p w14:paraId="78CEC3C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"Moderate opportunity for lack of diligence to affect the results",</w:t>
      </w:r>
    </w:p>
    <w:p w14:paraId="2F39B5D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"Strong opportunity for lack of diligence to affect the results",</w:t>
      </w:r>
    </w:p>
    <w:p w14:paraId="5402897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xml:space="preserve">                                                                               "Extreme opportunity for lack of diligence to affect the results"))</w:t>
      </w:r>
    </w:p>
    <w:p w14:paraId="0060A48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695748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"Current position"</w:t>
      </w:r>
    </w:p>
    <w:p w14:paraId="7EA4984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fac.posi &lt;- factor(data$Current.position..R., levels = c("Professor (or equivalent)", "Associate Professor (or equivalent)", "Assistant Professor (or equivalent)",</w:t>
      </w:r>
    </w:p>
    <w:p w14:paraId="0B72518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"Post-doc or Research Scientist", "PhD student", "Master's student", "Undergraduate student", "Faculty (non-tenure track) full-time lecturer"))</w:t>
      </w:r>
    </w:p>
    <w:p w14:paraId="3BADCE5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5D242A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Change "Faculty (non-tenure track) full-time lecturer" into "Assistant Professor (or equivalent)"</w:t>
      </w:r>
    </w:p>
    <w:p w14:paraId="3E534F4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tmp &lt;- numeric()</w:t>
      </w:r>
    </w:p>
    <w:p w14:paraId="1D15AF3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for(i in 1:length(fac.posi)) {</w:t>
      </w:r>
    </w:p>
    <w:p w14:paraId="63EE8E1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if(is.na(fac.posi[i] == TRUE)) { tmp[i] &lt;- NA }</w:t>
      </w:r>
    </w:p>
    <w:p w14:paraId="51CDF76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else if(as.character(fac.posi[i]) == "Faculty (non-tenure track) full-time lecturer") { tmp[i] &lt;- "Assistant Professor (or equivalent)" </w:t>
      </w:r>
    </w:p>
    <w:p w14:paraId="6598E53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 tmp[i] &lt;- as.character(fac.posi[i]) }</w:t>
      </w:r>
    </w:p>
    <w:p w14:paraId="359F1F3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347C5FF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fac.posi &lt;- as.factor(tmp)</w:t>
      </w:r>
    </w:p>
    <w:p w14:paraId="227A2CF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41B0BD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"Degree"</w:t>
      </w:r>
    </w:p>
    <w:p w14:paraId="5CA12AD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fac.degr &lt;- factor(data$Degree..R., levels = c("PhD or equivalent", "Master's degree or equivalent", "Some graduate school", "Bachelor's degree or equivalent", "some college/university",</w:t>
      </w:r>
    </w:p>
    <w:p w14:paraId="2DF552B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"high school/equivalent"))</w:t>
      </w:r>
    </w:p>
    <w:p w14:paraId="37743EA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19481A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"Domain expertise"</w:t>
      </w:r>
    </w:p>
    <w:p w14:paraId="393DEC1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fac.doma &lt;- factor(data$Domain.expertise..R., levels = c("No Expertise", "Slight Expertise", "Some Expertise", "Moderate Expertise", "High Expertise"))</w:t>
      </w:r>
    </w:p>
    <w:p w14:paraId="1796BF5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D38410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"Method expertise"</w:t>
      </w:r>
    </w:p>
    <w:p w14:paraId="4222A49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fac.meth &lt;- factor(data$Method.expertise..R., levels = c("No Expertise", "Slight Expertise", "Some Expertise", "Moderate Expertise", "High Expertise"))</w:t>
      </w:r>
    </w:p>
    <w:p w14:paraId="461238C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41851E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"Implementation quality"</w:t>
      </w:r>
    </w:p>
    <w:p w14:paraId="7409F1B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fac.impl &lt;- factor(data$Implementation.quality..R., levels = c("was of much higher quality than the original study", "was of moderately higher quality than the original study",</w:t>
      </w:r>
    </w:p>
    <w:p w14:paraId="3C89DBA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"was of slightly higher quality than the original study", "was about the same quality as the original study", </w:t>
      </w:r>
    </w:p>
    <w:p w14:paraId="0FBD8E0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"was of slightly lower quality than the original study", "was of moderately lower quality than the original study"))</w:t>
      </w:r>
    </w:p>
    <w:p w14:paraId="75FEB15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6E6D1D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"Data collection quality"</w:t>
      </w:r>
    </w:p>
    <w:p w14:paraId="200D009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fac.data &lt;- factor(data$Data.collection.quality..R., levels = c("was much better than the average study", "was better than the average study", "was slightly better than the average study",</w:t>
      </w:r>
    </w:p>
    <w:p w14:paraId="2DDC98B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xml:space="preserve">                                                                "was about the same as the average study", "was slightly worse than the average study", "was worse than the average study",</w:t>
      </w:r>
    </w:p>
    <w:p w14:paraId="02DC7C7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"was much worse than the average study"))</w:t>
      </w:r>
    </w:p>
    <w:p w14:paraId="5FA02AC9"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E96526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"Replication similarity"</w:t>
      </w:r>
    </w:p>
    <w:p w14:paraId="07E389F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fac.repl &lt;- factor(data$Replication.similarity..R., levels = c("Not at all similar", "Slightly similar", "Somewhat similar", "Moderately similar", "Very similar", "Extremely similar",</w:t>
      </w:r>
    </w:p>
    <w:p w14:paraId="3F31899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"Virtually identical"))</w:t>
      </w:r>
    </w:p>
    <w:p w14:paraId="6A779DF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9F5386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the right order of the variable "Difficulty of implementation"</w:t>
      </w:r>
    </w:p>
    <w:p w14:paraId="1F82599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fac.diff &lt;- factor(data$Difficulty.of.implimentation..R., levels = c("Extremely challenging", "Very challenging", "Moderately challenging", "Somewhat challenging", "Slightly challenging",</w:t>
      </w:r>
    </w:p>
    <w:p w14:paraId="66B3748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"Not at all challenging"))</w:t>
      </w:r>
    </w:p>
    <w:p w14:paraId="0D896EB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C69A4B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2BE0135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Prepare variables for meta-analyses ###</w:t>
      </w:r>
    </w:p>
    <w:p w14:paraId="4E51A50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2D34C387"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C3DDE8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Function for standardizing variables</w:t>
      </w:r>
    </w:p>
    <w:p w14:paraId="4C8F65C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stand &lt;- function(x, max, min, option) {</w:t>
      </w:r>
    </w:p>
    <w:p w14:paraId="3440FAC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3BE1A2E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if(option == 1) {</w:t>
      </w:r>
    </w:p>
    <w:p w14:paraId="5A34108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res &lt;- (x-mean(x, na.rm = TRUE))/sd(x, na.rm = TRUE)</w:t>
      </w:r>
    </w:p>
    <w:p w14:paraId="1A6AC7E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0D8315D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78E908A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if(option == 2) {</w:t>
      </w:r>
    </w:p>
    <w:p w14:paraId="1EFD058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res &lt;- (x - min)/(max-min)</w:t>
      </w:r>
    </w:p>
    <w:p w14:paraId="6BCA857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536F8D4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798CF06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return(res)</w:t>
      </w:r>
    </w:p>
    <w:p w14:paraId="2EF098E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5F26DA5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0922DB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OPTION 1 FOR STANDARDIZING ###</w:t>
      </w:r>
    </w:p>
    <w:p w14:paraId="32EFB81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option &lt;- 1</w:t>
      </w:r>
    </w:p>
    <w:p w14:paraId="31762DA3"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DC1938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a. PUBLISHING JOURNAL AND SUBDISCIPLINE</w:t>
      </w:r>
    </w:p>
    <w:p w14:paraId="2646005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6887A2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dummy variables for "Publishing journal and subdiscipline"</w:t>
      </w:r>
    </w:p>
    <w:p w14:paraId="1CC1FA0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JPSP is reference category because it has the most cases</w:t>
      </w:r>
    </w:p>
    <w:p w14:paraId="58A11D8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d.JEP &lt;- ifelse(jour == 1, 1, 0)</w:t>
      </w:r>
    </w:p>
    <w:p w14:paraId="37F5C49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d.PSCog &lt;- ifelse(jour == 3, 1, 0)</w:t>
      </w:r>
    </w:p>
    <w:p w14:paraId="6A83AFD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d.PSSoc &lt;- ifelse(jour == 4, 1, 0)</w:t>
      </w:r>
    </w:p>
    <w:p w14:paraId="58FCD26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d.PSOth &lt;- ifelse(jour == 5, 1, 0)</w:t>
      </w:r>
    </w:p>
    <w:p w14:paraId="762054F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169681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b. IMPORTANCE OF THE EFFECT</w:t>
      </w:r>
    </w:p>
    <w:p w14:paraId="53CC2AA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A8C334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Standardizing "Citation impact of original article"</w:t>
      </w:r>
    </w:p>
    <w:p w14:paraId="4F9763D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NOG CHECKEN!</w:t>
      </w:r>
    </w:p>
    <w:p w14:paraId="7DDDE20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st.impa &lt;- stand(data$Citation.impact..paper..O., option = option)</w:t>
      </w:r>
    </w:p>
    <w:p w14:paraId="443620B5"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B918FB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"Exciting/important effect"</w:t>
      </w:r>
    </w:p>
    <w:p w14:paraId="4A42BEF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st.exci &lt;- stand(as.numeric(fac.exci), option = option)</w:t>
      </w:r>
    </w:p>
    <w:p w14:paraId="7DA4C3CC"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4F8608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Creating scale</w:t>
      </w:r>
    </w:p>
    <w:p w14:paraId="379CA30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NOG CHECKEN!</w:t>
      </w:r>
    </w:p>
    <w:p w14:paraId="0F26A73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sc.impo &lt;- (st.impa + st.exci)/2</w:t>
      </w:r>
    </w:p>
    <w:p w14:paraId="58E9F63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297AB3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 SURPRISING EFFECT</w:t>
      </w:r>
    </w:p>
    <w:p w14:paraId="2F914EC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48704C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"Surprising effect" and creating scale</w:t>
      </w:r>
    </w:p>
    <w:p w14:paraId="7ACFF94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sc.surp &lt;- stand(as.numeric(fac.surp), option = option)</w:t>
      </w:r>
    </w:p>
    <w:p w14:paraId="179AD35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9A978A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d. EXPERIENCE AND EXPERTISE OF ORIGINAL TEAM</w:t>
      </w:r>
    </w:p>
    <w:p w14:paraId="6586A1A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8F3FDE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Taking the average and then standardizing "Institution prestige of 1st author and senior author" </w:t>
      </w:r>
    </w:p>
    <w:p w14:paraId="43603AEB" w14:textId="77777777" w:rsidR="00881B89" w:rsidRPr="00881B89" w:rsidRDefault="00881B89" w:rsidP="00881B89">
      <w:pPr>
        <w:spacing w:after="0" w:line="240" w:lineRule="auto"/>
        <w:rPr>
          <w:rFonts w:ascii="Times New Roman" w:hAnsi="Times New Roman" w:cs="Times New Roman"/>
          <w:sz w:val="24"/>
          <w:szCs w:val="24"/>
          <w:highlight w:val="yellow"/>
          <w:lang w:val="nl-NL"/>
        </w:rPr>
      </w:pPr>
      <w:r w:rsidRPr="00881B89">
        <w:rPr>
          <w:rFonts w:ascii="Times New Roman" w:hAnsi="Times New Roman" w:cs="Times New Roman"/>
          <w:sz w:val="24"/>
          <w:szCs w:val="24"/>
          <w:highlight w:val="yellow"/>
          <w:lang w:val="nl-NL"/>
        </w:rPr>
        <w:t>### NOG CHECKEN!</w:t>
      </w:r>
    </w:p>
    <w:p w14:paraId="5DC1259B" w14:textId="77777777" w:rsidR="00881B89" w:rsidRPr="00881B89" w:rsidRDefault="00881B89" w:rsidP="00881B89">
      <w:pPr>
        <w:spacing w:after="0" w:line="240" w:lineRule="auto"/>
        <w:rPr>
          <w:rFonts w:ascii="Times New Roman" w:hAnsi="Times New Roman" w:cs="Times New Roman"/>
          <w:sz w:val="24"/>
          <w:szCs w:val="24"/>
          <w:highlight w:val="yellow"/>
          <w:lang w:val="nl-NL"/>
        </w:rPr>
      </w:pPr>
      <w:r w:rsidRPr="00881B89">
        <w:rPr>
          <w:rFonts w:ascii="Times New Roman" w:hAnsi="Times New Roman" w:cs="Times New Roman"/>
          <w:sz w:val="24"/>
          <w:szCs w:val="24"/>
          <w:highlight w:val="yellow"/>
          <w:lang w:val="nl-NL"/>
        </w:rPr>
        <w:t>### VRAGEN: WAT ALS EERSTE AUTEUR OOK SENIOR AUTEUR IS?</w:t>
      </w:r>
    </w:p>
    <w:p w14:paraId="55CC9C2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ave.pres &lt;- (data$Institution.prestige..1st.author..O.+data$Institution.prestige..senior.author..O.)/2</w:t>
      </w:r>
    </w:p>
    <w:p w14:paraId="258F4CC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st.pres &lt;- stand(ave.pres, option = option)</w:t>
      </w:r>
    </w:p>
    <w:p w14:paraId="0581222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607B39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"Citation impact of 1st author"</w:t>
      </w:r>
    </w:p>
    <w:p w14:paraId="3081930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NOG CHECKEN!</w:t>
      </w:r>
    </w:p>
    <w:p w14:paraId="75F15D7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st.impa.1st &lt;- stand(data$Citation.Impact..1st.author..O., option = option)</w:t>
      </w:r>
    </w:p>
    <w:p w14:paraId="479B586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D9A32E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"Citation impact of senior author"</w:t>
      </w:r>
    </w:p>
    <w:p w14:paraId="0FA0254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NOG CHECKEN!</w:t>
      </w:r>
    </w:p>
    <w:p w14:paraId="0DC21E2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st.impa.sen &lt;- stand(data$Citation.Impact..senior.author..O., option = option)</w:t>
      </w:r>
    </w:p>
    <w:p w14:paraId="6B0CB64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1BAC83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Creating scale</w:t>
      </w:r>
    </w:p>
    <w:p w14:paraId="55A0E0B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sc.expe1 &lt;- (st.pres + st.impa.1st + st.impa.sen)/3</w:t>
      </w:r>
    </w:p>
    <w:p w14:paraId="17DABA4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D292D2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e. CHALLENGE OF CONDUCTING REPLICATION</w:t>
      </w:r>
    </w:p>
    <w:p w14:paraId="6FB6189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7D965F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"Perceived expertise required"</w:t>
      </w:r>
    </w:p>
    <w:p w14:paraId="2A2A89B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st.expe &lt;- stand(as.numeric(fac.expe), option = option)</w:t>
      </w:r>
    </w:p>
    <w:p w14:paraId="3CF2973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19FC90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"Perceived opportunity for expectancy biases"</w:t>
      </w:r>
    </w:p>
    <w:p w14:paraId="29EF3C2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st.oppo.expe &lt;- stand(as.numeric(fac.oppo.expe), option = option)</w:t>
      </w:r>
    </w:p>
    <w:p w14:paraId="59E26EC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EC0388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"Perceived opportunity for impact of lack of diligence"</w:t>
      </w:r>
    </w:p>
    <w:p w14:paraId="0F469A3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st.oppo.dili &lt;- stand(as.numeric(fac.oppo.dili), option = option)</w:t>
      </w:r>
    </w:p>
    <w:p w14:paraId="229823A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19B889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scale</w:t>
      </w:r>
    </w:p>
    <w:p w14:paraId="06D2FB8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sc.chal &lt;- (st.expe + st.oppo.expe + st.oppo.dili)/3</w:t>
      </w:r>
    </w:p>
    <w:p w14:paraId="6708C74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6D2E3E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f. EXPERIENCE AND EXPERTISE OF REPLICATION TEAM</w:t>
      </w:r>
    </w:p>
    <w:p w14:paraId="737F378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282A2A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"Position of senior member of replication team"</w:t>
      </w:r>
    </w:p>
    <w:p w14:paraId="18A7459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st.posi &lt;- stand(as.numeric(fac.posi), option = option)</w:t>
      </w:r>
    </w:p>
    <w:p w14:paraId="6424EEF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7EF8BE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"Highest degree of replication team's senior member"</w:t>
      </w:r>
    </w:p>
    <w:p w14:paraId="3BD6525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st.degr &lt;- stand(as.numeric(fac.degr), option = option)</w:t>
      </w:r>
    </w:p>
    <w:p w14:paraId="28229DF7"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312E0F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"Replication team domain expertise"</w:t>
      </w:r>
    </w:p>
    <w:p w14:paraId="164CAA6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st.doma &lt;- stand(as.numeric(fac.doma), option = option)</w:t>
      </w:r>
    </w:p>
    <w:p w14:paraId="163259B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4A84D3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"Replication team method expertise"</w:t>
      </w:r>
    </w:p>
    <w:p w14:paraId="67A8313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st.meth &lt;- stand(as.numeric(fac.meth), option = option)</w:t>
      </w:r>
    </w:p>
    <w:p w14:paraId="3A75083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6C7E0E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"Replication team senior member's total publications and total number of peer-reviewed articles"</w:t>
      </w:r>
    </w:p>
    <w:p w14:paraId="2D0C7C2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WE HAVE TO CHECK WHETHER THIS IS CORRECT</w:t>
      </w:r>
    </w:p>
    <w:p w14:paraId="5303A36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st.publ &lt;- stand(as.numeric(data$Total.publications..R.), option = option)</w:t>
      </w:r>
    </w:p>
    <w:p w14:paraId="4DA0B24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8E55F4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"Replication team senior member's total citations"</w:t>
      </w:r>
    </w:p>
    <w:p w14:paraId="028449A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WE HAVE TO CHECK WHETHER THIS IS CORRECT</w:t>
      </w:r>
    </w:p>
    <w:p w14:paraId="280A945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st.cita &lt;- stand(as.numeric(data$Citations..R.), option = option)</w:t>
      </w:r>
    </w:p>
    <w:p w14:paraId="38E98D13"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2D5D69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scale</w:t>
      </w:r>
    </w:p>
    <w:p w14:paraId="10970E2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sc.expe2 &lt;- (st.posi + st.degr + st.doma + st.meth + st.publ + st.cita)/6</w:t>
      </w:r>
    </w:p>
    <w:p w14:paraId="0E0745E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810ED2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g. SELF-ASSESSED QUALITY OF REPLICATION</w:t>
      </w:r>
    </w:p>
    <w:p w14:paraId="4C65F8C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F05084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"Self-assessed quality of replication"</w:t>
      </w:r>
    </w:p>
    <w:p w14:paraId="7F1BC23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st.impl &lt;- stand(as.numeric(fac.impl), option = option)</w:t>
      </w:r>
    </w:p>
    <w:p w14:paraId="66F7A9C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63813E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"Self-assessed data collection quality of replication"</w:t>
      </w:r>
    </w:p>
    <w:p w14:paraId="705F4C2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st.data &lt;- stand(as.numeric(fac.data), option = option)</w:t>
      </w:r>
    </w:p>
    <w:p w14:paraId="12F9042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62033F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"Self-assessed replication similarity to original"</w:t>
      </w:r>
    </w:p>
    <w:p w14:paraId="4C774E1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st.repl &lt;- stand(as.numeric(fac.repl), option = option)</w:t>
      </w:r>
    </w:p>
    <w:p w14:paraId="17FCD39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94E9AB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Standardizing "Self-assessed difficulty of implementation"</w:t>
      </w:r>
    </w:p>
    <w:p w14:paraId="3791CA7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st.diff &lt;- stand(as.numeric(fac.diff), option = option)</w:t>
      </w:r>
    </w:p>
    <w:p w14:paraId="6F11710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B2AEB8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a scale</w:t>
      </w:r>
    </w:p>
    <w:p w14:paraId="089B1C0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sc.self &lt;- (st.impl + st.data + st.repl + st.diff)/4</w:t>
      </w:r>
    </w:p>
    <w:p w14:paraId="418ED49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F7D95F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2FEF160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Transforming correlations to Fisher ###</w:t>
      </w:r>
    </w:p>
    <w:p w14:paraId="022CB03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0771AF4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F5E53E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ri.o &lt;- data$r..O.</w:t>
      </w:r>
    </w:p>
    <w:p w14:paraId="50C64B6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ri.r &lt;- data$r..R.</w:t>
      </w:r>
    </w:p>
    <w:p w14:paraId="6246C43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N.o &lt;- data$df2..O.+2</w:t>
      </w:r>
    </w:p>
    <w:p w14:paraId="4FE2001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N.r &lt;- data$df2..R.+2</w:t>
      </w:r>
    </w:p>
    <w:p w14:paraId="2C296BB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C15EF4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Transform to Fisher's z</w:t>
      </w:r>
    </w:p>
    <w:p w14:paraId="008A09B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fis.o &lt;- 0.5*log((1 + ri.o) / (1 - ri.o)) </w:t>
      </w:r>
    </w:p>
    <w:p w14:paraId="4AA3291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fis.r &lt;- 0.5*log((1 + ri.r) / (1 - ri.r))</w:t>
      </w:r>
    </w:p>
    <w:p w14:paraId="706C240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FAE3F0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Difference in Fisher's z scores</w:t>
      </w:r>
    </w:p>
    <w:p w14:paraId="5AB616A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yi &lt;- numeric()</w:t>
      </w:r>
    </w:p>
    <w:p w14:paraId="1690471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for(i in 1:length(fis.o)) {</w:t>
      </w:r>
    </w:p>
    <w:p w14:paraId="3804BE5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2907AA5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if(is.na(fis.o[i]) == TRUE | is.na(fis.r[i]) == TRUE) { yi[i] &lt;- NA }</w:t>
      </w:r>
    </w:p>
    <w:p w14:paraId="261D7F3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else if(fis.o[i] &lt; 0 &amp; fis.r[i] &lt; 0) { yi[i] &lt;- fis.o[i]*-1-fis.r[i]*-1 } </w:t>
      </w:r>
    </w:p>
    <w:p w14:paraId="54A5B3F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else if(fis.o[i] &lt; 0 &amp; fis.r[i] &gt; 0) { yi[i] &lt;- fis.o[i]*-1+fis.r[i] }</w:t>
      </w:r>
    </w:p>
    <w:p w14:paraId="73F544B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else {  yi[i] &lt;- fis.o[i]-fis.r[i] }</w:t>
      </w:r>
    </w:p>
    <w:p w14:paraId="235B3A9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7DE284C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760D61D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A6E9BB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 errors original and replication study</w:t>
      </w:r>
    </w:p>
    <w:p w14:paraId="0058A10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sei.o &lt;- sqrt(1/(N.o-3))</w:t>
      </w:r>
    </w:p>
    <w:p w14:paraId="6325A85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sei.r &lt;- sqrt(1/(N.r-3))</w:t>
      </w:r>
    </w:p>
    <w:p w14:paraId="36B8BB13"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7ED8E1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p-values original and replication study</w:t>
      </w:r>
    </w:p>
    <w:p w14:paraId="1F71A99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pval.o &lt;- pnorm(fis.o, sd = sei.o, lower.tail = FALSE)</w:t>
      </w:r>
    </w:p>
    <w:p w14:paraId="668371B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pval.r &lt;- pnorm(fis.r, sd = sei.r, lower.tail = FALSE)</w:t>
      </w:r>
    </w:p>
    <w:p w14:paraId="5BADBF2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38C622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Standard error of difference score</w:t>
      </w:r>
    </w:p>
    <w:p w14:paraId="2B9DC06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sei &lt;- sqrt(1/(N.o-3) + 1/(N.r-3))</w:t>
      </w:r>
    </w:p>
    <w:p w14:paraId="5DEB8B55"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04D1A2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18F09DE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Select studies for the analyses ###</w:t>
      </w:r>
    </w:p>
    <w:p w14:paraId="61E5D9E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49E4E42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D11B4A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df &lt;- data.frame(yi, sei, sei.o, d.JEP, d.PSCog, d.PSSoc, d.PSOth, sc.impo, sc.surp, sc.expe1, sc.chal, sc.expe2, sc.self)</w:t>
      </w:r>
    </w:p>
    <w:p w14:paraId="5B4D9BD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4B5FF06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df &lt;- data.frame(stat = as.character(data$Test.Statistic..O.), df1 = data$df1..O., yi, sei, fis.o, sei.o, pval.o, fis.r, sei.r, pval.r, d.JEP, d.PSCog, d.PSSoc, d.PSOth, sc.surp, sc.self)</w:t>
      </w:r>
    </w:p>
    <w:p w14:paraId="3A9677D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df &lt;- df[-149, ] ### Remove duplicate</w:t>
      </w:r>
    </w:p>
    <w:p w14:paraId="39800D1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0839FC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Select: F(df1 = 1, df2), t, r, and z</w:t>
      </w:r>
    </w:p>
    <w:p w14:paraId="5495360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sub &lt;- subset(df, (df$stat == "F" &amp; df$df1 == 1) | df$stat == "t")</w:t>
      </w:r>
    </w:p>
    <w:p w14:paraId="7B46DF91"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8FBC35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Remove rows when NA on yi</w:t>
      </w:r>
    </w:p>
    <w:p w14:paraId="1D8208F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final &lt;- sub[!is.na(sub$yi) &amp; !is.na(sub$sei), ]</w:t>
      </w:r>
    </w:p>
    <w:p w14:paraId="209EF18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CA597C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47BD445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Correlations between moderators ###</w:t>
      </w:r>
    </w:p>
    <w:p w14:paraId="42F30E7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017F2E7F"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7277F4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Issue with NAs has to be solved</w:t>
      </w:r>
    </w:p>
    <w:p w14:paraId="11498E2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cor(final$sc.imp, final$sc.surp, final$sc.expe1, final$sc.chall, final$sc.expe2, final$sc.self)</w:t>
      </w:r>
    </w:p>
    <w:p w14:paraId="4DDFFDB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cor(final$sc.surp, final$sc.self)</w:t>
      </w:r>
    </w:p>
    <w:p w14:paraId="25165CB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5EFD63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3CF9A78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Meta-analyses ###</w:t>
      </w:r>
    </w:p>
    <w:p w14:paraId="509C3AE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148BD854"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3F6DB6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Load metafor package</w:t>
      </w:r>
    </w:p>
    <w:p w14:paraId="404B731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library(metafor)</w:t>
      </w:r>
    </w:p>
    <w:p w14:paraId="298B9C3D"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BF5AA4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null model</w:t>
      </w:r>
    </w:p>
    <w:p w14:paraId="4A93132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res &lt;- rma(yi = final$yi, sei = final$sei, method = "REML")</w:t>
      </w:r>
    </w:p>
    <w:p w14:paraId="616FD5C1" w14:textId="1A6846E0" w:rsidR="00881B89" w:rsidRDefault="00881B89" w:rsidP="00881B89">
      <w:pPr>
        <w:spacing w:after="0" w:line="24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res</w:t>
      </w:r>
    </w:p>
    <w:p w14:paraId="0752AE9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png("C:/Users/S787802/Desktop/Funnel RPP.png", width = 900, height = 900, res = 200, pointsize = 5)</w:t>
      </w:r>
    </w:p>
    <w:p w14:paraId="0A008E2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funnel(res, main = "Funnel plot based on difference original and replication study")</w:t>
      </w:r>
    </w:p>
    <w:p w14:paraId="525A49F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dev.off()</w:t>
      </w:r>
    </w:p>
    <w:p w14:paraId="6CD40309"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1C85519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only original studies</w:t>
      </w:r>
    </w:p>
    <w:p w14:paraId="419858F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res &lt;- rma(yi = final$fis.o, sei = final$sei.o, method = "REML")</w:t>
      </w:r>
    </w:p>
    <w:p w14:paraId="0C9AA5C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png("C:/Users/S787802/Desktop/Funnel original RPP.png", width = 900, height = 900, res = 200, pointsize = 5)</w:t>
      </w:r>
    </w:p>
    <w:p w14:paraId="23D74C5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funnel(res, main = "Funnel plot based on original studies")</w:t>
      </w:r>
    </w:p>
    <w:p w14:paraId="159784A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dev.off()</w:t>
      </w:r>
    </w:p>
    <w:p w14:paraId="70C91AF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E1B575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only original studies with se in original study as moderator</w:t>
      </w:r>
    </w:p>
    <w:p w14:paraId="29F2325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rma(yi = final$fis.o, sei = final$sei.o, mods = ~ final$sei.o, method = "REML")</w:t>
      </w:r>
    </w:p>
    <w:p w14:paraId="4B81308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36309D5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only replication studies</w:t>
      </w:r>
    </w:p>
    <w:p w14:paraId="0210DFB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res &lt;- rma(yi = final$fis.r, sei = final$sei.r, method = "REML")</w:t>
      </w:r>
    </w:p>
    <w:p w14:paraId="5C62F91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png("C:/Users/S787802/Desktop/Funnel replication RPP.png", width = 900, height = 900, res = 200, pointsize = 5)</w:t>
      </w:r>
    </w:p>
    <w:p w14:paraId="5BFA0AF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funnel(res, main = "Funnel plot based on replication studies")</w:t>
      </w:r>
    </w:p>
    <w:p w14:paraId="2283BE5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dev.off()</w:t>
      </w:r>
    </w:p>
    <w:p w14:paraId="332AA956"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6AF20E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of only replication studies with se in replication study as moderator</w:t>
      </w:r>
    </w:p>
    <w:p w14:paraId="078D536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rma(yi = final$fis.r, sei = final$sei.r, mods = ~ final$sei.r, method = "REML")</w:t>
      </w:r>
    </w:p>
    <w:p w14:paraId="53C4321C"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8C34AC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with a. PUBLISHING JOURNAL AND SUBDISCIPLINE as moderator</w:t>
      </w:r>
    </w:p>
    <w:p w14:paraId="67181EF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rma(yi = final$yi, sei = final$sei, mods = ~ final$d.JEP + final$d.PSCog + final$d.PSSoc + final$d.PSOth, method = "REML")</w:t>
      </w:r>
    </w:p>
    <w:p w14:paraId="2367BFF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E3B69D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Meta-analysis with sei.o as moderator</w:t>
      </w:r>
    </w:p>
    <w:p w14:paraId="2857A55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rma(yi = final$yi, sei = final$sei, mods = ~ final$sei.o, method = "REML")</w:t>
      </w:r>
    </w:p>
    <w:p w14:paraId="456F8EDE"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3C8A95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a. PUBLISHING JOURNAL AND SUBDISCIPLINE and sei.o as moderators</w:t>
      </w:r>
    </w:p>
    <w:p w14:paraId="2414A45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rma(yi = final$yi, sei = final$sei, mods = ~ final$d.JEP + final$d.PSCog + final$d.PSSoc + final$d.PSOth + final$sei.o, method = "REML")</w:t>
      </w:r>
    </w:p>
    <w:p w14:paraId="46F1EA4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49B6BBD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a. PUBLISHING JOURNAL AND SUBDISCIPLINE, sei.o, and its interaction as moderators</w:t>
      </w:r>
    </w:p>
    <w:p w14:paraId="025099C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rma(yi = final$yi, sei = final$sei, mods = ~ final$d.JEP + final$d.PSCog + final$d.PSSoc + final$d.PSOth + final$sei.o, final$d.JEP*final$sei.o + final$d.PSCog*final$sei.o + final$d.PSSoc*final$sei.o + final$d.PSoth*final$sei.o, method = "REML")</w:t>
      </w:r>
    </w:p>
    <w:p w14:paraId="6927E7AA"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3AEF617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b. IMPORTANCE OF THE EFFECT as moderator</w:t>
      </w:r>
    </w:p>
    <w:p w14:paraId="0C7A002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rma(yi = yi, sei = sei, mods = ~ sc.impo, method = "REML")</w:t>
      </w:r>
    </w:p>
    <w:p w14:paraId="3F63777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65EAA74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c. SURPRISING EFFECT as moderator</w:t>
      </w:r>
    </w:p>
    <w:p w14:paraId="7621597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rma(yi = yi, sei = sei, mods = ~ sc.surp, method = "REML")</w:t>
      </w:r>
    </w:p>
    <w:p w14:paraId="7871126C"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24DCB97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d. EXPERIENCE AND EXPERTISE OF ORIGINAL TEAM as moderator</w:t>
      </w:r>
    </w:p>
    <w:p w14:paraId="42C2CF6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rma(yi = yi, sei = sei, mods = ~ sc.expe1, method = "REML")</w:t>
      </w:r>
    </w:p>
    <w:p w14:paraId="469CB5A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04F2C4A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e. CHALLENGE OF CONDUCTING REPLICATION as moderator</w:t>
      </w:r>
    </w:p>
    <w:p w14:paraId="7070135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rma(yi = yi, sei = sei, mods = ~ sc.chal, method = "REML")</w:t>
      </w:r>
    </w:p>
    <w:p w14:paraId="16A2B91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7BA2672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f. EXPERIENCE AND EXPERTISE OF REPLICATION TEAM</w:t>
      </w:r>
    </w:p>
    <w:p w14:paraId="205C939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rma(yi = yi, sei = sei, mods = ~ sc.expe2, method = "REML")</w:t>
      </w:r>
    </w:p>
    <w:p w14:paraId="1A97FAD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537E561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 Meta-analysis with g. SELF-ASSESSED QUALITY OF REPLICATION</w:t>
      </w:r>
    </w:p>
    <w:p w14:paraId="30BA216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rma(yi = yi, sei = sei, mods = ~ sc.self, method = "REML")</w:t>
      </w:r>
    </w:p>
    <w:p w14:paraId="6FA02CDB"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6EE5AF7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Meta-analyses per pair</w:t>
      </w:r>
    </w:p>
    <w:p w14:paraId="7C8A37D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in.ci &lt;- es.meta &lt;- se.meta &lt;- ci.lb.meta &lt;- ci.ub.meta &lt;- pval.meta &lt;- numeric()</w:t>
      </w:r>
    </w:p>
    <w:p w14:paraId="5D8CD618"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EFE505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for(i in 1:length(final$fis.o)) {</w:t>
      </w:r>
    </w:p>
    <w:p w14:paraId="7D5C78C9"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lastRenderedPageBreak/>
        <w:t xml:space="preserve">  tmp &lt;- rma(yi = c(final$fis.o[i], final$fis.r[i]), sei = c(final$sei.o[i], final$sei.r[i]), method = "FE")</w:t>
      </w:r>
    </w:p>
    <w:p w14:paraId="5F92A1F1"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es.meta[i] &lt;- tmp$b[1]</w:t>
      </w:r>
    </w:p>
    <w:p w14:paraId="175B7C2F"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se.meta[i] &lt;- tmp$se</w:t>
      </w:r>
    </w:p>
    <w:p w14:paraId="2BB7E48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ci.lb.meta[i] &lt;- tmp$ci.lb</w:t>
      </w:r>
    </w:p>
    <w:p w14:paraId="48C7C805"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ci.ub.meta[i] &lt;- tmp$ci.ub</w:t>
      </w:r>
    </w:p>
    <w:p w14:paraId="335136A4"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pval.meta[i] &lt;- tmp$pval</w:t>
      </w:r>
    </w:p>
    <w:p w14:paraId="4DAA0EB7"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100353D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if(tmp$pval &lt; 0.05) { in.ci[i] &lt;- 1</w:t>
      </w:r>
    </w:p>
    <w:p w14:paraId="6AB4B61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 in.ci[i] &lt;- 0 }</w:t>
      </w:r>
    </w:p>
    <w:p w14:paraId="31B9D59D"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4144B24A"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03789AF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How often is the null hypotheses rejected in the meta-analysis</w:t>
      </w:r>
    </w:p>
    <w:p w14:paraId="44DD1C7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sum(in.ci)/length(in.ci)</w:t>
      </w:r>
    </w:p>
    <w:p w14:paraId="719ADACC"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5CC8B9D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Create data frame</w:t>
      </w:r>
    </w:p>
    <w:p w14:paraId="1B8D94E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tab &lt;- data.frame(rows = row.names(final), fis.o = final$fis.o, sei.o = final$sei.o, pval.o = final$pval.o, fis.r = final$fis.r, sei.r = final$sei.r, </w:t>
      </w:r>
    </w:p>
    <w:p w14:paraId="2196B6D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pval.r = final$pval.r, diff = final$yi, es.meta = es.meta, se.meta = se.meta, ci.lb.meta = ci.lb.meta, ci.ub.meta = ci.ub.meta, pval.meta = pval.meta)</w:t>
      </w:r>
    </w:p>
    <w:p w14:paraId="2DF21EA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library(xlsx)</w:t>
      </w:r>
    </w:p>
    <w:p w14:paraId="3C8F4C8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wb &lt;- createWorkbook()</w:t>
      </w:r>
    </w:p>
    <w:p w14:paraId="6078B38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sh1 &lt;- createSheet(wb, 'sheet1')</w:t>
      </w:r>
    </w:p>
    <w:p w14:paraId="118C615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addDataFrame(tab, sh1)</w:t>
      </w:r>
    </w:p>
    <w:p w14:paraId="517F26E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saveWorkbook(wb, "C:/Users/S787802/Desktop/tab.xls")</w:t>
      </w:r>
    </w:p>
    <w:p w14:paraId="1603BBF7"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284EC2FB"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Check how often effect size original study is within CI of meta-analysis</w:t>
      </w:r>
    </w:p>
    <w:p w14:paraId="709ADF43"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in.ci.meta &lt;- numeric()</w:t>
      </w:r>
    </w:p>
    <w:p w14:paraId="00740382"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DB7309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for(i in 1:length(final$fis.o)) {</w:t>
      </w:r>
    </w:p>
    <w:p w14:paraId="77CF408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64EB9192"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if(final$fis.o[i] &gt; ci.lb.meta[i] &amp; final$fis.o[i] &lt; ci.ub.meta[i]) {</w:t>
      </w:r>
    </w:p>
    <w:p w14:paraId="3C3C8B18"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in.ci.meta[i] &lt;- 1</w:t>
      </w:r>
    </w:p>
    <w:p w14:paraId="79B0F7A0"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 else { in.ci.meta[i] &lt;- 0 }</w:t>
      </w:r>
    </w:p>
    <w:p w14:paraId="1518A226"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 xml:space="preserve">  </w:t>
      </w:r>
    </w:p>
    <w:p w14:paraId="6D114A5E" w14:textId="77777777" w:rsidR="00881B89" w:rsidRPr="00881B89" w:rsidRDefault="00881B89" w:rsidP="00881B89">
      <w:pPr>
        <w:spacing w:after="0" w:line="240" w:lineRule="auto"/>
        <w:rPr>
          <w:rFonts w:ascii="Times New Roman" w:hAnsi="Times New Roman" w:cs="Times New Roman"/>
          <w:sz w:val="24"/>
          <w:szCs w:val="24"/>
          <w:highlight w:val="yellow"/>
        </w:rPr>
      </w:pPr>
      <w:r w:rsidRPr="00881B89">
        <w:rPr>
          <w:rFonts w:ascii="Times New Roman" w:hAnsi="Times New Roman" w:cs="Times New Roman"/>
          <w:sz w:val="24"/>
          <w:szCs w:val="24"/>
          <w:highlight w:val="yellow"/>
        </w:rPr>
        <w:t>}</w:t>
      </w:r>
    </w:p>
    <w:p w14:paraId="4B5EEBB0" w14:textId="77777777" w:rsidR="00881B89" w:rsidRPr="00881B89" w:rsidRDefault="00881B89" w:rsidP="00881B89">
      <w:pPr>
        <w:spacing w:after="0" w:line="240" w:lineRule="auto"/>
        <w:rPr>
          <w:rFonts w:ascii="Times New Roman" w:hAnsi="Times New Roman" w:cs="Times New Roman"/>
          <w:sz w:val="24"/>
          <w:szCs w:val="24"/>
          <w:highlight w:val="yellow"/>
        </w:rPr>
      </w:pPr>
    </w:p>
    <w:p w14:paraId="7FC07DCA" w14:textId="13849C60" w:rsidR="00881B89" w:rsidRDefault="00881B89" w:rsidP="00881B89">
      <w:pPr>
        <w:spacing w:after="0" w:line="240" w:lineRule="auto"/>
        <w:rPr>
          <w:rFonts w:ascii="Times New Roman" w:hAnsi="Times New Roman" w:cs="Times New Roman"/>
          <w:sz w:val="24"/>
          <w:szCs w:val="24"/>
        </w:rPr>
      </w:pPr>
      <w:r w:rsidRPr="00881B89">
        <w:rPr>
          <w:rFonts w:ascii="Times New Roman" w:hAnsi="Times New Roman" w:cs="Times New Roman"/>
          <w:sz w:val="24"/>
          <w:szCs w:val="24"/>
          <w:highlight w:val="yellow"/>
        </w:rPr>
        <w:t>sum(in.ci.meta)/length(in.ci.meta)</w:t>
      </w:r>
    </w:p>
    <w:p w14:paraId="3A535865" w14:textId="77777777" w:rsidR="00094CE3" w:rsidRDefault="00094CE3" w:rsidP="00C82337">
      <w:pPr>
        <w:spacing w:after="0" w:line="240" w:lineRule="auto"/>
        <w:rPr>
          <w:rFonts w:ascii="Times New Roman" w:hAnsi="Times New Roman" w:cs="Times New Roman"/>
          <w:sz w:val="24"/>
          <w:szCs w:val="24"/>
        </w:rPr>
      </w:pPr>
    </w:p>
    <w:p w14:paraId="31B96F55" w14:textId="77777777" w:rsidR="00D25887" w:rsidRDefault="00D25887" w:rsidP="009173BF">
      <w:pPr>
        <w:spacing w:after="0" w:line="240" w:lineRule="auto"/>
        <w:rPr>
          <w:rFonts w:ascii="Times New Roman" w:hAnsi="Times New Roman" w:cs="Times New Roman"/>
          <w:color w:val="000000" w:themeColor="text1"/>
          <w:sz w:val="24"/>
          <w:szCs w:val="24"/>
        </w:rPr>
      </w:pPr>
    </w:p>
    <w:p w14:paraId="31F0D411" w14:textId="63535BF0" w:rsidR="00D25887" w:rsidRDefault="00D25887" w:rsidP="009173BF">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References</w:t>
      </w:r>
    </w:p>
    <w:p w14:paraId="7F044EE3" w14:textId="0E4D4FB0" w:rsidR="00D25887" w:rsidRDefault="00D25887" w:rsidP="00D25887">
      <w:pPr>
        <w:spacing w:after="0" w:line="240" w:lineRule="auto"/>
        <w:rPr>
          <w:color w:val="222222"/>
          <w:sz w:val="20"/>
          <w:szCs w:val="20"/>
          <w:shd w:val="clear" w:color="auto" w:fill="FFFFFF"/>
        </w:rPr>
      </w:pPr>
      <w:r>
        <w:rPr>
          <w:color w:val="222222"/>
          <w:sz w:val="20"/>
          <w:szCs w:val="20"/>
          <w:shd w:val="clear" w:color="auto" w:fill="FFFFFF"/>
        </w:rPr>
        <w:t>Simonsohn, U., Nelson, L. D., &amp; Simmons, J. P. (2014). P-curve: A key to the file-drawer.</w:t>
      </w:r>
      <w:r>
        <w:rPr>
          <w:rStyle w:val="apple-converted-space"/>
          <w:color w:val="222222"/>
          <w:sz w:val="20"/>
          <w:szCs w:val="20"/>
          <w:shd w:val="clear" w:color="auto" w:fill="FFFFFF"/>
        </w:rPr>
        <w:t> </w:t>
      </w:r>
      <w:r>
        <w:rPr>
          <w:i/>
          <w:iCs/>
          <w:color w:val="222222"/>
          <w:sz w:val="20"/>
          <w:szCs w:val="20"/>
          <w:shd w:val="clear" w:color="auto" w:fill="FFFFFF"/>
        </w:rPr>
        <w:t>Journal of Experimental Psychology: General</w:t>
      </w:r>
      <w:r>
        <w:rPr>
          <w:color w:val="222222"/>
          <w:sz w:val="20"/>
          <w:szCs w:val="20"/>
          <w:shd w:val="clear" w:color="auto" w:fill="FFFFFF"/>
        </w:rPr>
        <w:t>,</w:t>
      </w:r>
      <w:r>
        <w:rPr>
          <w:rStyle w:val="apple-converted-space"/>
          <w:color w:val="222222"/>
          <w:sz w:val="20"/>
          <w:szCs w:val="20"/>
          <w:shd w:val="clear" w:color="auto" w:fill="FFFFFF"/>
        </w:rPr>
        <w:t> </w:t>
      </w:r>
      <w:r>
        <w:rPr>
          <w:i/>
          <w:iCs/>
          <w:color w:val="222222"/>
          <w:sz w:val="20"/>
          <w:szCs w:val="20"/>
          <w:shd w:val="clear" w:color="auto" w:fill="FFFFFF"/>
        </w:rPr>
        <w:t>143</w:t>
      </w:r>
      <w:r>
        <w:rPr>
          <w:color w:val="222222"/>
          <w:sz w:val="20"/>
          <w:szCs w:val="20"/>
          <w:shd w:val="clear" w:color="auto" w:fill="FFFFFF"/>
        </w:rPr>
        <w:t>(2), 534.</w:t>
      </w:r>
    </w:p>
    <w:p w14:paraId="46F6CEE1" w14:textId="24547E6A" w:rsidR="00D25887" w:rsidRPr="009173BF" w:rsidRDefault="00D25887" w:rsidP="00D25887">
      <w:pPr>
        <w:spacing w:after="0" w:line="240" w:lineRule="auto"/>
        <w:rPr>
          <w:rFonts w:ascii="Times New Roman" w:hAnsi="Times New Roman" w:cs="Times New Roman"/>
          <w:color w:val="000000" w:themeColor="text1"/>
          <w:sz w:val="24"/>
          <w:szCs w:val="24"/>
        </w:rPr>
      </w:pPr>
      <w:r w:rsidRPr="00697074">
        <w:rPr>
          <w:rPrChange w:id="247" w:author="R.C.M. van Aert" w:date="2015-03-25T11:25:00Z">
            <w:rPr>
              <w:lang w:val="nl-NL"/>
            </w:rPr>
          </w:rPrChange>
        </w:rPr>
        <w:t xml:space="preserve">van Assen, M. A. L. M., van Aert, R. C. M., &amp; Wicherts, J. M. (2014, November 17). </w:t>
      </w:r>
      <w:r>
        <w:t>Meta-Analysis Using Effect Size Distributions of Only Statistically Significant Studies. Psychological Methods. Advance online publication. http://dx.doi.org/10.1037/met0000025</w:t>
      </w:r>
    </w:p>
    <w:sectPr w:rsidR="00D25887" w:rsidRPr="009173BF" w:rsidSect="00E770CF">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Chris Hartgerink" w:date="2015-03-25T10:31:00Z" w:initials="CH">
    <w:p w14:paraId="4F12D12D" w14:textId="69ACE1FA" w:rsidR="00697074" w:rsidRDefault="00697074">
      <w:pPr>
        <w:pStyle w:val="CommentText"/>
      </w:pPr>
      <w:r>
        <w:rPr>
          <w:rStyle w:val="CommentReference"/>
        </w:rPr>
        <w:annotationRef/>
      </w:r>
      <w:r>
        <w:t>Plus one because of beta’s included</w:t>
      </w:r>
    </w:p>
  </w:comment>
  <w:comment w:id="246" w:author="M.A.L.M. van Assen" w:date="2015-03-10T10:13:00Z" w:initials="MvA">
    <w:p w14:paraId="75DA0106" w14:textId="43951E04" w:rsidR="00697074" w:rsidRDefault="00697074">
      <w:pPr>
        <w:pStyle w:val="CommentText"/>
      </w:pPr>
      <w:r>
        <w:rPr>
          <w:rStyle w:val="CommentReference"/>
        </w:rPr>
        <w:annotationRef/>
      </w:r>
      <w:r>
        <w:t>This number is not up to date; we could calculate correlations for two studies not mentioned here. For the final analyses we incorporate these studies as well.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12D12D" w15:done="0"/>
  <w15:commentEx w15:paraId="75DA010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 Hartgerink">
    <w15:presenceInfo w15:providerId="Windows Live" w15:userId="ae70ba856208934b"/>
  </w15:person>
  <w15:person w15:author="R.C.M. van Aert">
    <w15:presenceInfo w15:providerId="AD" w15:userId="S-1-5-21-3009188405-4059014094-2327816963-20810"/>
  </w15:person>
  <w15:person w15:author="M.A.L.M. van Assen">
    <w15:presenceInfo w15:providerId="AD" w15:userId="S-1-5-21-3009188405-4059014094-2327816963-6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BA6"/>
    <w:rsid w:val="00003FA5"/>
    <w:rsid w:val="00033034"/>
    <w:rsid w:val="00034E2B"/>
    <w:rsid w:val="0005378A"/>
    <w:rsid w:val="00054EF5"/>
    <w:rsid w:val="00057181"/>
    <w:rsid w:val="00060467"/>
    <w:rsid w:val="00060658"/>
    <w:rsid w:val="000938EF"/>
    <w:rsid w:val="00094CE3"/>
    <w:rsid w:val="000D0F94"/>
    <w:rsid w:val="000E14FA"/>
    <w:rsid w:val="000E63FD"/>
    <w:rsid w:val="00136B56"/>
    <w:rsid w:val="001562F8"/>
    <w:rsid w:val="00161A68"/>
    <w:rsid w:val="001658C9"/>
    <w:rsid w:val="00181891"/>
    <w:rsid w:val="00186EEC"/>
    <w:rsid w:val="001B09B8"/>
    <w:rsid w:val="001C66E3"/>
    <w:rsid w:val="001C72E3"/>
    <w:rsid w:val="001E025B"/>
    <w:rsid w:val="001E1EE0"/>
    <w:rsid w:val="0021729C"/>
    <w:rsid w:val="00245FFA"/>
    <w:rsid w:val="00252852"/>
    <w:rsid w:val="00265075"/>
    <w:rsid w:val="002745C1"/>
    <w:rsid w:val="002C0B0A"/>
    <w:rsid w:val="002F55D9"/>
    <w:rsid w:val="00303376"/>
    <w:rsid w:val="003434F2"/>
    <w:rsid w:val="00345DFC"/>
    <w:rsid w:val="00371DCE"/>
    <w:rsid w:val="0038403C"/>
    <w:rsid w:val="003947BA"/>
    <w:rsid w:val="003C6117"/>
    <w:rsid w:val="003D65C2"/>
    <w:rsid w:val="003D7F4B"/>
    <w:rsid w:val="003E103A"/>
    <w:rsid w:val="003F0B82"/>
    <w:rsid w:val="00401D82"/>
    <w:rsid w:val="00416458"/>
    <w:rsid w:val="0047232C"/>
    <w:rsid w:val="004A4EAB"/>
    <w:rsid w:val="004A56D4"/>
    <w:rsid w:val="00500319"/>
    <w:rsid w:val="00505CD0"/>
    <w:rsid w:val="00584E3A"/>
    <w:rsid w:val="005A36CC"/>
    <w:rsid w:val="005B53DE"/>
    <w:rsid w:val="005C4E16"/>
    <w:rsid w:val="005E7922"/>
    <w:rsid w:val="00612DF9"/>
    <w:rsid w:val="006270BC"/>
    <w:rsid w:val="0067495C"/>
    <w:rsid w:val="00685022"/>
    <w:rsid w:val="00697074"/>
    <w:rsid w:val="006C6D4E"/>
    <w:rsid w:val="006C6FA7"/>
    <w:rsid w:val="006E5751"/>
    <w:rsid w:val="00706643"/>
    <w:rsid w:val="0072115A"/>
    <w:rsid w:val="00767C85"/>
    <w:rsid w:val="00775681"/>
    <w:rsid w:val="007979B8"/>
    <w:rsid w:val="007A0786"/>
    <w:rsid w:val="007B6564"/>
    <w:rsid w:val="007B681A"/>
    <w:rsid w:val="00801ABE"/>
    <w:rsid w:val="008217AC"/>
    <w:rsid w:val="00834AC0"/>
    <w:rsid w:val="0083577F"/>
    <w:rsid w:val="00854F4E"/>
    <w:rsid w:val="00873B5A"/>
    <w:rsid w:val="00881B89"/>
    <w:rsid w:val="00893406"/>
    <w:rsid w:val="008C74BC"/>
    <w:rsid w:val="008D4CA7"/>
    <w:rsid w:val="008E14D4"/>
    <w:rsid w:val="008E1913"/>
    <w:rsid w:val="008F26D5"/>
    <w:rsid w:val="009000CD"/>
    <w:rsid w:val="009173BF"/>
    <w:rsid w:val="009334F4"/>
    <w:rsid w:val="00943113"/>
    <w:rsid w:val="00953E92"/>
    <w:rsid w:val="00981355"/>
    <w:rsid w:val="00992BBC"/>
    <w:rsid w:val="009A25B8"/>
    <w:rsid w:val="009B625D"/>
    <w:rsid w:val="009C60DD"/>
    <w:rsid w:val="009E2352"/>
    <w:rsid w:val="00A166F3"/>
    <w:rsid w:val="00A53F60"/>
    <w:rsid w:val="00A54A38"/>
    <w:rsid w:val="00A75F63"/>
    <w:rsid w:val="00AC6404"/>
    <w:rsid w:val="00AD5982"/>
    <w:rsid w:val="00B168A5"/>
    <w:rsid w:val="00B37117"/>
    <w:rsid w:val="00B56CCF"/>
    <w:rsid w:val="00BA5125"/>
    <w:rsid w:val="00BA7779"/>
    <w:rsid w:val="00BC687B"/>
    <w:rsid w:val="00BE62A7"/>
    <w:rsid w:val="00C036AE"/>
    <w:rsid w:val="00C16BA6"/>
    <w:rsid w:val="00C2521E"/>
    <w:rsid w:val="00C45692"/>
    <w:rsid w:val="00C76747"/>
    <w:rsid w:val="00C82337"/>
    <w:rsid w:val="00C83B94"/>
    <w:rsid w:val="00CA6533"/>
    <w:rsid w:val="00CB0212"/>
    <w:rsid w:val="00CB1200"/>
    <w:rsid w:val="00CE2814"/>
    <w:rsid w:val="00CE6421"/>
    <w:rsid w:val="00D018AD"/>
    <w:rsid w:val="00D23761"/>
    <w:rsid w:val="00D25887"/>
    <w:rsid w:val="00D32878"/>
    <w:rsid w:val="00D6789B"/>
    <w:rsid w:val="00D70E5B"/>
    <w:rsid w:val="00DA1102"/>
    <w:rsid w:val="00DB0819"/>
    <w:rsid w:val="00DC249A"/>
    <w:rsid w:val="00DE3152"/>
    <w:rsid w:val="00E10C23"/>
    <w:rsid w:val="00E1238A"/>
    <w:rsid w:val="00E21C5D"/>
    <w:rsid w:val="00E54EB6"/>
    <w:rsid w:val="00E60523"/>
    <w:rsid w:val="00E72C8B"/>
    <w:rsid w:val="00E770CF"/>
    <w:rsid w:val="00E86CEC"/>
    <w:rsid w:val="00E8780E"/>
    <w:rsid w:val="00E87BE1"/>
    <w:rsid w:val="00EA02F5"/>
    <w:rsid w:val="00EA08B1"/>
    <w:rsid w:val="00EB37AA"/>
    <w:rsid w:val="00EB502F"/>
    <w:rsid w:val="00EE1AFB"/>
    <w:rsid w:val="00EF6620"/>
    <w:rsid w:val="00F01E96"/>
    <w:rsid w:val="00F10932"/>
    <w:rsid w:val="00F12862"/>
    <w:rsid w:val="00F251D6"/>
    <w:rsid w:val="00F52397"/>
    <w:rsid w:val="00F61162"/>
    <w:rsid w:val="00F9538D"/>
    <w:rsid w:val="00FA04AB"/>
    <w:rsid w:val="00FA0D1C"/>
    <w:rsid w:val="00FF5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162F0"/>
  <w15:chartTrackingRefBased/>
  <w15:docId w15:val="{A6A1191A-63D0-42BE-B579-EC535E5E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cs="Arial"/>
      <w:sz w:val="21"/>
    </w:rPr>
  </w:style>
  <w:style w:type="paragraph" w:styleId="Heading1">
    <w:name w:val="heading 1"/>
    <w:basedOn w:val="Normal"/>
    <w:next w:val="Normal"/>
    <w:link w:val="Heading1Char"/>
    <w:uiPriority w:val="9"/>
    <w:qFormat/>
    <w:rsid w:val="001818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823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2337"/>
    <w:rPr>
      <w:rFonts w:ascii="Segoe UI" w:hAnsi="Segoe UI" w:cs="Segoe UI"/>
      <w:sz w:val="18"/>
      <w:szCs w:val="18"/>
    </w:rPr>
  </w:style>
  <w:style w:type="character" w:customStyle="1" w:styleId="Heading1Char">
    <w:name w:val="Heading 1 Char"/>
    <w:basedOn w:val="DefaultParagraphFont"/>
    <w:link w:val="Heading1"/>
    <w:uiPriority w:val="9"/>
    <w:rsid w:val="0018189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E7922"/>
    <w:pPr>
      <w:ind w:left="720"/>
      <w:contextualSpacing/>
    </w:pPr>
  </w:style>
  <w:style w:type="character" w:styleId="CommentReference">
    <w:name w:val="annotation reference"/>
    <w:basedOn w:val="DefaultParagraphFont"/>
    <w:uiPriority w:val="99"/>
    <w:semiHidden/>
    <w:unhideWhenUsed/>
    <w:rsid w:val="0038403C"/>
    <w:rPr>
      <w:sz w:val="16"/>
      <w:szCs w:val="16"/>
    </w:rPr>
  </w:style>
  <w:style w:type="paragraph" w:styleId="CommentText">
    <w:name w:val="annotation text"/>
    <w:basedOn w:val="Normal"/>
    <w:link w:val="CommentTextChar"/>
    <w:uiPriority w:val="99"/>
    <w:semiHidden/>
    <w:unhideWhenUsed/>
    <w:rsid w:val="0038403C"/>
    <w:pPr>
      <w:spacing w:line="240" w:lineRule="auto"/>
    </w:pPr>
    <w:rPr>
      <w:sz w:val="20"/>
      <w:szCs w:val="20"/>
    </w:rPr>
  </w:style>
  <w:style w:type="character" w:customStyle="1" w:styleId="CommentTextChar">
    <w:name w:val="Comment Text Char"/>
    <w:basedOn w:val="DefaultParagraphFont"/>
    <w:link w:val="CommentText"/>
    <w:uiPriority w:val="99"/>
    <w:semiHidden/>
    <w:rsid w:val="0038403C"/>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38403C"/>
    <w:rPr>
      <w:b/>
      <w:bCs/>
    </w:rPr>
  </w:style>
  <w:style w:type="character" w:customStyle="1" w:styleId="CommentSubjectChar">
    <w:name w:val="Comment Subject Char"/>
    <w:basedOn w:val="CommentTextChar"/>
    <w:link w:val="CommentSubject"/>
    <w:uiPriority w:val="99"/>
    <w:semiHidden/>
    <w:rsid w:val="0038403C"/>
    <w:rPr>
      <w:rFonts w:ascii="Arial" w:hAnsi="Arial" w:cs="Arial"/>
      <w:b/>
      <w:bCs/>
      <w:sz w:val="20"/>
      <w:szCs w:val="20"/>
    </w:rPr>
  </w:style>
  <w:style w:type="character" w:customStyle="1" w:styleId="apple-converted-space">
    <w:name w:val="apple-converted-space"/>
    <w:basedOn w:val="DefaultParagraphFont"/>
    <w:rsid w:val="00D25887"/>
  </w:style>
  <w:style w:type="character" w:styleId="PlaceholderText">
    <w:name w:val="Placeholder Text"/>
    <w:basedOn w:val="DefaultParagraphFont"/>
    <w:uiPriority w:val="99"/>
    <w:semiHidden/>
    <w:rsid w:val="003434F2"/>
    <w:rPr>
      <w:color w:val="808080"/>
    </w:rPr>
  </w:style>
  <w:style w:type="paragraph" w:styleId="HTMLPreformatted">
    <w:name w:val="HTML Preformatted"/>
    <w:basedOn w:val="Normal"/>
    <w:link w:val="HTMLPreformattedChar"/>
    <w:uiPriority w:val="99"/>
    <w:semiHidden/>
    <w:unhideWhenUsed/>
    <w:rsid w:val="00EB37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37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76238">
      <w:bodyDiv w:val="1"/>
      <w:marLeft w:val="0"/>
      <w:marRight w:val="0"/>
      <w:marTop w:val="0"/>
      <w:marBottom w:val="0"/>
      <w:divBdr>
        <w:top w:val="none" w:sz="0" w:space="0" w:color="auto"/>
        <w:left w:val="none" w:sz="0" w:space="0" w:color="auto"/>
        <w:bottom w:val="none" w:sz="0" w:space="0" w:color="auto"/>
        <w:right w:val="none" w:sz="0" w:space="0" w:color="auto"/>
      </w:divBdr>
    </w:div>
    <w:div w:id="73358809">
      <w:bodyDiv w:val="1"/>
      <w:marLeft w:val="0"/>
      <w:marRight w:val="0"/>
      <w:marTop w:val="0"/>
      <w:marBottom w:val="0"/>
      <w:divBdr>
        <w:top w:val="none" w:sz="0" w:space="0" w:color="auto"/>
        <w:left w:val="none" w:sz="0" w:space="0" w:color="auto"/>
        <w:bottom w:val="none" w:sz="0" w:space="0" w:color="auto"/>
        <w:right w:val="none" w:sz="0" w:space="0" w:color="auto"/>
      </w:divBdr>
    </w:div>
    <w:div w:id="73627746">
      <w:bodyDiv w:val="1"/>
      <w:marLeft w:val="0"/>
      <w:marRight w:val="0"/>
      <w:marTop w:val="0"/>
      <w:marBottom w:val="0"/>
      <w:divBdr>
        <w:top w:val="none" w:sz="0" w:space="0" w:color="auto"/>
        <w:left w:val="none" w:sz="0" w:space="0" w:color="auto"/>
        <w:bottom w:val="none" w:sz="0" w:space="0" w:color="auto"/>
        <w:right w:val="none" w:sz="0" w:space="0" w:color="auto"/>
      </w:divBdr>
    </w:div>
    <w:div w:id="101340597">
      <w:bodyDiv w:val="1"/>
      <w:marLeft w:val="0"/>
      <w:marRight w:val="0"/>
      <w:marTop w:val="0"/>
      <w:marBottom w:val="0"/>
      <w:divBdr>
        <w:top w:val="none" w:sz="0" w:space="0" w:color="auto"/>
        <w:left w:val="none" w:sz="0" w:space="0" w:color="auto"/>
        <w:bottom w:val="none" w:sz="0" w:space="0" w:color="auto"/>
        <w:right w:val="none" w:sz="0" w:space="0" w:color="auto"/>
      </w:divBdr>
    </w:div>
    <w:div w:id="156656090">
      <w:bodyDiv w:val="1"/>
      <w:marLeft w:val="0"/>
      <w:marRight w:val="0"/>
      <w:marTop w:val="0"/>
      <w:marBottom w:val="0"/>
      <w:divBdr>
        <w:top w:val="none" w:sz="0" w:space="0" w:color="auto"/>
        <w:left w:val="none" w:sz="0" w:space="0" w:color="auto"/>
        <w:bottom w:val="none" w:sz="0" w:space="0" w:color="auto"/>
        <w:right w:val="none" w:sz="0" w:space="0" w:color="auto"/>
      </w:divBdr>
    </w:div>
    <w:div w:id="173303332">
      <w:bodyDiv w:val="1"/>
      <w:marLeft w:val="0"/>
      <w:marRight w:val="0"/>
      <w:marTop w:val="0"/>
      <w:marBottom w:val="0"/>
      <w:divBdr>
        <w:top w:val="none" w:sz="0" w:space="0" w:color="auto"/>
        <w:left w:val="none" w:sz="0" w:space="0" w:color="auto"/>
        <w:bottom w:val="none" w:sz="0" w:space="0" w:color="auto"/>
        <w:right w:val="none" w:sz="0" w:space="0" w:color="auto"/>
      </w:divBdr>
    </w:div>
    <w:div w:id="191505801">
      <w:bodyDiv w:val="1"/>
      <w:marLeft w:val="0"/>
      <w:marRight w:val="0"/>
      <w:marTop w:val="0"/>
      <w:marBottom w:val="0"/>
      <w:divBdr>
        <w:top w:val="none" w:sz="0" w:space="0" w:color="auto"/>
        <w:left w:val="none" w:sz="0" w:space="0" w:color="auto"/>
        <w:bottom w:val="none" w:sz="0" w:space="0" w:color="auto"/>
        <w:right w:val="none" w:sz="0" w:space="0" w:color="auto"/>
      </w:divBdr>
    </w:div>
    <w:div w:id="198325413">
      <w:bodyDiv w:val="1"/>
      <w:marLeft w:val="0"/>
      <w:marRight w:val="0"/>
      <w:marTop w:val="0"/>
      <w:marBottom w:val="0"/>
      <w:divBdr>
        <w:top w:val="none" w:sz="0" w:space="0" w:color="auto"/>
        <w:left w:val="none" w:sz="0" w:space="0" w:color="auto"/>
        <w:bottom w:val="none" w:sz="0" w:space="0" w:color="auto"/>
        <w:right w:val="none" w:sz="0" w:space="0" w:color="auto"/>
      </w:divBdr>
    </w:div>
    <w:div w:id="263389388">
      <w:bodyDiv w:val="1"/>
      <w:marLeft w:val="0"/>
      <w:marRight w:val="0"/>
      <w:marTop w:val="0"/>
      <w:marBottom w:val="0"/>
      <w:divBdr>
        <w:top w:val="none" w:sz="0" w:space="0" w:color="auto"/>
        <w:left w:val="none" w:sz="0" w:space="0" w:color="auto"/>
        <w:bottom w:val="none" w:sz="0" w:space="0" w:color="auto"/>
        <w:right w:val="none" w:sz="0" w:space="0" w:color="auto"/>
      </w:divBdr>
    </w:div>
    <w:div w:id="304504725">
      <w:bodyDiv w:val="1"/>
      <w:marLeft w:val="0"/>
      <w:marRight w:val="0"/>
      <w:marTop w:val="0"/>
      <w:marBottom w:val="0"/>
      <w:divBdr>
        <w:top w:val="none" w:sz="0" w:space="0" w:color="auto"/>
        <w:left w:val="none" w:sz="0" w:space="0" w:color="auto"/>
        <w:bottom w:val="none" w:sz="0" w:space="0" w:color="auto"/>
        <w:right w:val="none" w:sz="0" w:space="0" w:color="auto"/>
      </w:divBdr>
    </w:div>
    <w:div w:id="307437969">
      <w:bodyDiv w:val="1"/>
      <w:marLeft w:val="0"/>
      <w:marRight w:val="0"/>
      <w:marTop w:val="0"/>
      <w:marBottom w:val="0"/>
      <w:divBdr>
        <w:top w:val="none" w:sz="0" w:space="0" w:color="auto"/>
        <w:left w:val="none" w:sz="0" w:space="0" w:color="auto"/>
        <w:bottom w:val="none" w:sz="0" w:space="0" w:color="auto"/>
        <w:right w:val="none" w:sz="0" w:space="0" w:color="auto"/>
      </w:divBdr>
    </w:div>
    <w:div w:id="354700203">
      <w:bodyDiv w:val="1"/>
      <w:marLeft w:val="0"/>
      <w:marRight w:val="0"/>
      <w:marTop w:val="0"/>
      <w:marBottom w:val="0"/>
      <w:divBdr>
        <w:top w:val="none" w:sz="0" w:space="0" w:color="auto"/>
        <w:left w:val="none" w:sz="0" w:space="0" w:color="auto"/>
        <w:bottom w:val="none" w:sz="0" w:space="0" w:color="auto"/>
        <w:right w:val="none" w:sz="0" w:space="0" w:color="auto"/>
      </w:divBdr>
    </w:div>
    <w:div w:id="448666852">
      <w:bodyDiv w:val="1"/>
      <w:marLeft w:val="0"/>
      <w:marRight w:val="0"/>
      <w:marTop w:val="0"/>
      <w:marBottom w:val="0"/>
      <w:divBdr>
        <w:top w:val="none" w:sz="0" w:space="0" w:color="auto"/>
        <w:left w:val="none" w:sz="0" w:space="0" w:color="auto"/>
        <w:bottom w:val="none" w:sz="0" w:space="0" w:color="auto"/>
        <w:right w:val="none" w:sz="0" w:space="0" w:color="auto"/>
      </w:divBdr>
    </w:div>
    <w:div w:id="454562530">
      <w:bodyDiv w:val="1"/>
      <w:marLeft w:val="0"/>
      <w:marRight w:val="0"/>
      <w:marTop w:val="0"/>
      <w:marBottom w:val="0"/>
      <w:divBdr>
        <w:top w:val="none" w:sz="0" w:space="0" w:color="auto"/>
        <w:left w:val="none" w:sz="0" w:space="0" w:color="auto"/>
        <w:bottom w:val="none" w:sz="0" w:space="0" w:color="auto"/>
        <w:right w:val="none" w:sz="0" w:space="0" w:color="auto"/>
      </w:divBdr>
    </w:div>
    <w:div w:id="456609163">
      <w:bodyDiv w:val="1"/>
      <w:marLeft w:val="0"/>
      <w:marRight w:val="0"/>
      <w:marTop w:val="0"/>
      <w:marBottom w:val="0"/>
      <w:divBdr>
        <w:top w:val="none" w:sz="0" w:space="0" w:color="auto"/>
        <w:left w:val="none" w:sz="0" w:space="0" w:color="auto"/>
        <w:bottom w:val="none" w:sz="0" w:space="0" w:color="auto"/>
        <w:right w:val="none" w:sz="0" w:space="0" w:color="auto"/>
      </w:divBdr>
    </w:div>
    <w:div w:id="464860807">
      <w:bodyDiv w:val="1"/>
      <w:marLeft w:val="0"/>
      <w:marRight w:val="0"/>
      <w:marTop w:val="0"/>
      <w:marBottom w:val="0"/>
      <w:divBdr>
        <w:top w:val="none" w:sz="0" w:space="0" w:color="auto"/>
        <w:left w:val="none" w:sz="0" w:space="0" w:color="auto"/>
        <w:bottom w:val="none" w:sz="0" w:space="0" w:color="auto"/>
        <w:right w:val="none" w:sz="0" w:space="0" w:color="auto"/>
      </w:divBdr>
    </w:div>
    <w:div w:id="483162127">
      <w:bodyDiv w:val="1"/>
      <w:marLeft w:val="0"/>
      <w:marRight w:val="0"/>
      <w:marTop w:val="0"/>
      <w:marBottom w:val="0"/>
      <w:divBdr>
        <w:top w:val="none" w:sz="0" w:space="0" w:color="auto"/>
        <w:left w:val="none" w:sz="0" w:space="0" w:color="auto"/>
        <w:bottom w:val="none" w:sz="0" w:space="0" w:color="auto"/>
        <w:right w:val="none" w:sz="0" w:space="0" w:color="auto"/>
      </w:divBdr>
    </w:div>
    <w:div w:id="538394876">
      <w:bodyDiv w:val="1"/>
      <w:marLeft w:val="0"/>
      <w:marRight w:val="0"/>
      <w:marTop w:val="0"/>
      <w:marBottom w:val="0"/>
      <w:divBdr>
        <w:top w:val="none" w:sz="0" w:space="0" w:color="auto"/>
        <w:left w:val="none" w:sz="0" w:space="0" w:color="auto"/>
        <w:bottom w:val="none" w:sz="0" w:space="0" w:color="auto"/>
        <w:right w:val="none" w:sz="0" w:space="0" w:color="auto"/>
      </w:divBdr>
    </w:div>
    <w:div w:id="594627771">
      <w:bodyDiv w:val="1"/>
      <w:marLeft w:val="0"/>
      <w:marRight w:val="0"/>
      <w:marTop w:val="0"/>
      <w:marBottom w:val="0"/>
      <w:divBdr>
        <w:top w:val="none" w:sz="0" w:space="0" w:color="auto"/>
        <w:left w:val="none" w:sz="0" w:space="0" w:color="auto"/>
        <w:bottom w:val="none" w:sz="0" w:space="0" w:color="auto"/>
        <w:right w:val="none" w:sz="0" w:space="0" w:color="auto"/>
      </w:divBdr>
    </w:div>
    <w:div w:id="614675645">
      <w:bodyDiv w:val="1"/>
      <w:marLeft w:val="0"/>
      <w:marRight w:val="0"/>
      <w:marTop w:val="0"/>
      <w:marBottom w:val="0"/>
      <w:divBdr>
        <w:top w:val="none" w:sz="0" w:space="0" w:color="auto"/>
        <w:left w:val="none" w:sz="0" w:space="0" w:color="auto"/>
        <w:bottom w:val="none" w:sz="0" w:space="0" w:color="auto"/>
        <w:right w:val="none" w:sz="0" w:space="0" w:color="auto"/>
      </w:divBdr>
    </w:div>
    <w:div w:id="619461138">
      <w:bodyDiv w:val="1"/>
      <w:marLeft w:val="0"/>
      <w:marRight w:val="0"/>
      <w:marTop w:val="0"/>
      <w:marBottom w:val="0"/>
      <w:divBdr>
        <w:top w:val="none" w:sz="0" w:space="0" w:color="auto"/>
        <w:left w:val="none" w:sz="0" w:space="0" w:color="auto"/>
        <w:bottom w:val="none" w:sz="0" w:space="0" w:color="auto"/>
        <w:right w:val="none" w:sz="0" w:space="0" w:color="auto"/>
      </w:divBdr>
    </w:div>
    <w:div w:id="696010347">
      <w:bodyDiv w:val="1"/>
      <w:marLeft w:val="0"/>
      <w:marRight w:val="0"/>
      <w:marTop w:val="0"/>
      <w:marBottom w:val="0"/>
      <w:divBdr>
        <w:top w:val="none" w:sz="0" w:space="0" w:color="auto"/>
        <w:left w:val="none" w:sz="0" w:space="0" w:color="auto"/>
        <w:bottom w:val="none" w:sz="0" w:space="0" w:color="auto"/>
        <w:right w:val="none" w:sz="0" w:space="0" w:color="auto"/>
      </w:divBdr>
    </w:div>
    <w:div w:id="696125665">
      <w:bodyDiv w:val="1"/>
      <w:marLeft w:val="0"/>
      <w:marRight w:val="0"/>
      <w:marTop w:val="0"/>
      <w:marBottom w:val="0"/>
      <w:divBdr>
        <w:top w:val="none" w:sz="0" w:space="0" w:color="auto"/>
        <w:left w:val="none" w:sz="0" w:space="0" w:color="auto"/>
        <w:bottom w:val="none" w:sz="0" w:space="0" w:color="auto"/>
        <w:right w:val="none" w:sz="0" w:space="0" w:color="auto"/>
      </w:divBdr>
    </w:div>
    <w:div w:id="737019344">
      <w:bodyDiv w:val="1"/>
      <w:marLeft w:val="0"/>
      <w:marRight w:val="0"/>
      <w:marTop w:val="0"/>
      <w:marBottom w:val="0"/>
      <w:divBdr>
        <w:top w:val="none" w:sz="0" w:space="0" w:color="auto"/>
        <w:left w:val="none" w:sz="0" w:space="0" w:color="auto"/>
        <w:bottom w:val="none" w:sz="0" w:space="0" w:color="auto"/>
        <w:right w:val="none" w:sz="0" w:space="0" w:color="auto"/>
      </w:divBdr>
    </w:div>
    <w:div w:id="780075905">
      <w:bodyDiv w:val="1"/>
      <w:marLeft w:val="0"/>
      <w:marRight w:val="0"/>
      <w:marTop w:val="0"/>
      <w:marBottom w:val="0"/>
      <w:divBdr>
        <w:top w:val="none" w:sz="0" w:space="0" w:color="auto"/>
        <w:left w:val="none" w:sz="0" w:space="0" w:color="auto"/>
        <w:bottom w:val="none" w:sz="0" w:space="0" w:color="auto"/>
        <w:right w:val="none" w:sz="0" w:space="0" w:color="auto"/>
      </w:divBdr>
    </w:div>
    <w:div w:id="945577718">
      <w:bodyDiv w:val="1"/>
      <w:marLeft w:val="0"/>
      <w:marRight w:val="0"/>
      <w:marTop w:val="0"/>
      <w:marBottom w:val="0"/>
      <w:divBdr>
        <w:top w:val="none" w:sz="0" w:space="0" w:color="auto"/>
        <w:left w:val="none" w:sz="0" w:space="0" w:color="auto"/>
        <w:bottom w:val="none" w:sz="0" w:space="0" w:color="auto"/>
        <w:right w:val="none" w:sz="0" w:space="0" w:color="auto"/>
      </w:divBdr>
    </w:div>
    <w:div w:id="953251580">
      <w:bodyDiv w:val="1"/>
      <w:marLeft w:val="0"/>
      <w:marRight w:val="0"/>
      <w:marTop w:val="0"/>
      <w:marBottom w:val="0"/>
      <w:divBdr>
        <w:top w:val="none" w:sz="0" w:space="0" w:color="auto"/>
        <w:left w:val="none" w:sz="0" w:space="0" w:color="auto"/>
        <w:bottom w:val="none" w:sz="0" w:space="0" w:color="auto"/>
        <w:right w:val="none" w:sz="0" w:space="0" w:color="auto"/>
      </w:divBdr>
    </w:div>
    <w:div w:id="966469848">
      <w:bodyDiv w:val="1"/>
      <w:marLeft w:val="0"/>
      <w:marRight w:val="0"/>
      <w:marTop w:val="0"/>
      <w:marBottom w:val="0"/>
      <w:divBdr>
        <w:top w:val="none" w:sz="0" w:space="0" w:color="auto"/>
        <w:left w:val="none" w:sz="0" w:space="0" w:color="auto"/>
        <w:bottom w:val="none" w:sz="0" w:space="0" w:color="auto"/>
        <w:right w:val="none" w:sz="0" w:space="0" w:color="auto"/>
      </w:divBdr>
    </w:div>
    <w:div w:id="984242227">
      <w:bodyDiv w:val="1"/>
      <w:marLeft w:val="0"/>
      <w:marRight w:val="0"/>
      <w:marTop w:val="0"/>
      <w:marBottom w:val="0"/>
      <w:divBdr>
        <w:top w:val="none" w:sz="0" w:space="0" w:color="auto"/>
        <w:left w:val="none" w:sz="0" w:space="0" w:color="auto"/>
        <w:bottom w:val="none" w:sz="0" w:space="0" w:color="auto"/>
        <w:right w:val="none" w:sz="0" w:space="0" w:color="auto"/>
      </w:divBdr>
    </w:div>
    <w:div w:id="989401778">
      <w:bodyDiv w:val="1"/>
      <w:marLeft w:val="0"/>
      <w:marRight w:val="0"/>
      <w:marTop w:val="0"/>
      <w:marBottom w:val="0"/>
      <w:divBdr>
        <w:top w:val="none" w:sz="0" w:space="0" w:color="auto"/>
        <w:left w:val="none" w:sz="0" w:space="0" w:color="auto"/>
        <w:bottom w:val="none" w:sz="0" w:space="0" w:color="auto"/>
        <w:right w:val="none" w:sz="0" w:space="0" w:color="auto"/>
      </w:divBdr>
    </w:div>
    <w:div w:id="1017393406">
      <w:bodyDiv w:val="1"/>
      <w:marLeft w:val="0"/>
      <w:marRight w:val="0"/>
      <w:marTop w:val="0"/>
      <w:marBottom w:val="0"/>
      <w:divBdr>
        <w:top w:val="none" w:sz="0" w:space="0" w:color="auto"/>
        <w:left w:val="none" w:sz="0" w:space="0" w:color="auto"/>
        <w:bottom w:val="none" w:sz="0" w:space="0" w:color="auto"/>
        <w:right w:val="none" w:sz="0" w:space="0" w:color="auto"/>
      </w:divBdr>
    </w:div>
    <w:div w:id="1077940949">
      <w:bodyDiv w:val="1"/>
      <w:marLeft w:val="0"/>
      <w:marRight w:val="0"/>
      <w:marTop w:val="0"/>
      <w:marBottom w:val="0"/>
      <w:divBdr>
        <w:top w:val="none" w:sz="0" w:space="0" w:color="auto"/>
        <w:left w:val="none" w:sz="0" w:space="0" w:color="auto"/>
        <w:bottom w:val="none" w:sz="0" w:space="0" w:color="auto"/>
        <w:right w:val="none" w:sz="0" w:space="0" w:color="auto"/>
      </w:divBdr>
    </w:div>
    <w:div w:id="1098327425">
      <w:bodyDiv w:val="1"/>
      <w:marLeft w:val="0"/>
      <w:marRight w:val="0"/>
      <w:marTop w:val="0"/>
      <w:marBottom w:val="0"/>
      <w:divBdr>
        <w:top w:val="none" w:sz="0" w:space="0" w:color="auto"/>
        <w:left w:val="none" w:sz="0" w:space="0" w:color="auto"/>
        <w:bottom w:val="none" w:sz="0" w:space="0" w:color="auto"/>
        <w:right w:val="none" w:sz="0" w:space="0" w:color="auto"/>
      </w:divBdr>
    </w:div>
    <w:div w:id="1107966336">
      <w:bodyDiv w:val="1"/>
      <w:marLeft w:val="0"/>
      <w:marRight w:val="0"/>
      <w:marTop w:val="0"/>
      <w:marBottom w:val="0"/>
      <w:divBdr>
        <w:top w:val="none" w:sz="0" w:space="0" w:color="auto"/>
        <w:left w:val="none" w:sz="0" w:space="0" w:color="auto"/>
        <w:bottom w:val="none" w:sz="0" w:space="0" w:color="auto"/>
        <w:right w:val="none" w:sz="0" w:space="0" w:color="auto"/>
      </w:divBdr>
    </w:div>
    <w:div w:id="1142236017">
      <w:bodyDiv w:val="1"/>
      <w:marLeft w:val="0"/>
      <w:marRight w:val="0"/>
      <w:marTop w:val="0"/>
      <w:marBottom w:val="0"/>
      <w:divBdr>
        <w:top w:val="none" w:sz="0" w:space="0" w:color="auto"/>
        <w:left w:val="none" w:sz="0" w:space="0" w:color="auto"/>
        <w:bottom w:val="none" w:sz="0" w:space="0" w:color="auto"/>
        <w:right w:val="none" w:sz="0" w:space="0" w:color="auto"/>
      </w:divBdr>
    </w:div>
    <w:div w:id="1146165856">
      <w:bodyDiv w:val="1"/>
      <w:marLeft w:val="0"/>
      <w:marRight w:val="0"/>
      <w:marTop w:val="0"/>
      <w:marBottom w:val="0"/>
      <w:divBdr>
        <w:top w:val="none" w:sz="0" w:space="0" w:color="auto"/>
        <w:left w:val="none" w:sz="0" w:space="0" w:color="auto"/>
        <w:bottom w:val="none" w:sz="0" w:space="0" w:color="auto"/>
        <w:right w:val="none" w:sz="0" w:space="0" w:color="auto"/>
      </w:divBdr>
    </w:div>
    <w:div w:id="1153138601">
      <w:bodyDiv w:val="1"/>
      <w:marLeft w:val="0"/>
      <w:marRight w:val="0"/>
      <w:marTop w:val="0"/>
      <w:marBottom w:val="0"/>
      <w:divBdr>
        <w:top w:val="none" w:sz="0" w:space="0" w:color="auto"/>
        <w:left w:val="none" w:sz="0" w:space="0" w:color="auto"/>
        <w:bottom w:val="none" w:sz="0" w:space="0" w:color="auto"/>
        <w:right w:val="none" w:sz="0" w:space="0" w:color="auto"/>
      </w:divBdr>
    </w:div>
    <w:div w:id="1163937368">
      <w:bodyDiv w:val="1"/>
      <w:marLeft w:val="0"/>
      <w:marRight w:val="0"/>
      <w:marTop w:val="0"/>
      <w:marBottom w:val="0"/>
      <w:divBdr>
        <w:top w:val="none" w:sz="0" w:space="0" w:color="auto"/>
        <w:left w:val="none" w:sz="0" w:space="0" w:color="auto"/>
        <w:bottom w:val="none" w:sz="0" w:space="0" w:color="auto"/>
        <w:right w:val="none" w:sz="0" w:space="0" w:color="auto"/>
      </w:divBdr>
    </w:div>
    <w:div w:id="1190558768">
      <w:bodyDiv w:val="1"/>
      <w:marLeft w:val="0"/>
      <w:marRight w:val="0"/>
      <w:marTop w:val="0"/>
      <w:marBottom w:val="0"/>
      <w:divBdr>
        <w:top w:val="none" w:sz="0" w:space="0" w:color="auto"/>
        <w:left w:val="none" w:sz="0" w:space="0" w:color="auto"/>
        <w:bottom w:val="none" w:sz="0" w:space="0" w:color="auto"/>
        <w:right w:val="none" w:sz="0" w:space="0" w:color="auto"/>
      </w:divBdr>
    </w:div>
    <w:div w:id="1224678294">
      <w:bodyDiv w:val="1"/>
      <w:marLeft w:val="0"/>
      <w:marRight w:val="0"/>
      <w:marTop w:val="0"/>
      <w:marBottom w:val="0"/>
      <w:divBdr>
        <w:top w:val="none" w:sz="0" w:space="0" w:color="auto"/>
        <w:left w:val="none" w:sz="0" w:space="0" w:color="auto"/>
        <w:bottom w:val="none" w:sz="0" w:space="0" w:color="auto"/>
        <w:right w:val="none" w:sz="0" w:space="0" w:color="auto"/>
      </w:divBdr>
    </w:div>
    <w:div w:id="1225410630">
      <w:bodyDiv w:val="1"/>
      <w:marLeft w:val="0"/>
      <w:marRight w:val="0"/>
      <w:marTop w:val="0"/>
      <w:marBottom w:val="0"/>
      <w:divBdr>
        <w:top w:val="none" w:sz="0" w:space="0" w:color="auto"/>
        <w:left w:val="none" w:sz="0" w:space="0" w:color="auto"/>
        <w:bottom w:val="none" w:sz="0" w:space="0" w:color="auto"/>
        <w:right w:val="none" w:sz="0" w:space="0" w:color="auto"/>
      </w:divBdr>
    </w:div>
    <w:div w:id="1294360021">
      <w:bodyDiv w:val="1"/>
      <w:marLeft w:val="0"/>
      <w:marRight w:val="0"/>
      <w:marTop w:val="0"/>
      <w:marBottom w:val="0"/>
      <w:divBdr>
        <w:top w:val="none" w:sz="0" w:space="0" w:color="auto"/>
        <w:left w:val="none" w:sz="0" w:space="0" w:color="auto"/>
        <w:bottom w:val="none" w:sz="0" w:space="0" w:color="auto"/>
        <w:right w:val="none" w:sz="0" w:space="0" w:color="auto"/>
      </w:divBdr>
    </w:div>
    <w:div w:id="1306813423">
      <w:bodyDiv w:val="1"/>
      <w:marLeft w:val="0"/>
      <w:marRight w:val="0"/>
      <w:marTop w:val="0"/>
      <w:marBottom w:val="0"/>
      <w:divBdr>
        <w:top w:val="none" w:sz="0" w:space="0" w:color="auto"/>
        <w:left w:val="none" w:sz="0" w:space="0" w:color="auto"/>
        <w:bottom w:val="none" w:sz="0" w:space="0" w:color="auto"/>
        <w:right w:val="none" w:sz="0" w:space="0" w:color="auto"/>
      </w:divBdr>
    </w:div>
    <w:div w:id="1372267733">
      <w:bodyDiv w:val="1"/>
      <w:marLeft w:val="0"/>
      <w:marRight w:val="0"/>
      <w:marTop w:val="0"/>
      <w:marBottom w:val="0"/>
      <w:divBdr>
        <w:top w:val="none" w:sz="0" w:space="0" w:color="auto"/>
        <w:left w:val="none" w:sz="0" w:space="0" w:color="auto"/>
        <w:bottom w:val="none" w:sz="0" w:space="0" w:color="auto"/>
        <w:right w:val="none" w:sz="0" w:space="0" w:color="auto"/>
      </w:divBdr>
    </w:div>
    <w:div w:id="1459840524">
      <w:bodyDiv w:val="1"/>
      <w:marLeft w:val="0"/>
      <w:marRight w:val="0"/>
      <w:marTop w:val="0"/>
      <w:marBottom w:val="0"/>
      <w:divBdr>
        <w:top w:val="none" w:sz="0" w:space="0" w:color="auto"/>
        <w:left w:val="none" w:sz="0" w:space="0" w:color="auto"/>
        <w:bottom w:val="none" w:sz="0" w:space="0" w:color="auto"/>
        <w:right w:val="none" w:sz="0" w:space="0" w:color="auto"/>
      </w:divBdr>
    </w:div>
    <w:div w:id="1474641216">
      <w:bodyDiv w:val="1"/>
      <w:marLeft w:val="0"/>
      <w:marRight w:val="0"/>
      <w:marTop w:val="0"/>
      <w:marBottom w:val="0"/>
      <w:divBdr>
        <w:top w:val="none" w:sz="0" w:space="0" w:color="auto"/>
        <w:left w:val="none" w:sz="0" w:space="0" w:color="auto"/>
        <w:bottom w:val="none" w:sz="0" w:space="0" w:color="auto"/>
        <w:right w:val="none" w:sz="0" w:space="0" w:color="auto"/>
      </w:divBdr>
    </w:div>
    <w:div w:id="1519196225">
      <w:bodyDiv w:val="1"/>
      <w:marLeft w:val="0"/>
      <w:marRight w:val="0"/>
      <w:marTop w:val="0"/>
      <w:marBottom w:val="0"/>
      <w:divBdr>
        <w:top w:val="none" w:sz="0" w:space="0" w:color="auto"/>
        <w:left w:val="none" w:sz="0" w:space="0" w:color="auto"/>
        <w:bottom w:val="none" w:sz="0" w:space="0" w:color="auto"/>
        <w:right w:val="none" w:sz="0" w:space="0" w:color="auto"/>
      </w:divBdr>
    </w:div>
    <w:div w:id="1550603171">
      <w:bodyDiv w:val="1"/>
      <w:marLeft w:val="0"/>
      <w:marRight w:val="0"/>
      <w:marTop w:val="0"/>
      <w:marBottom w:val="0"/>
      <w:divBdr>
        <w:top w:val="none" w:sz="0" w:space="0" w:color="auto"/>
        <w:left w:val="none" w:sz="0" w:space="0" w:color="auto"/>
        <w:bottom w:val="none" w:sz="0" w:space="0" w:color="auto"/>
        <w:right w:val="none" w:sz="0" w:space="0" w:color="auto"/>
      </w:divBdr>
    </w:div>
    <w:div w:id="1597864615">
      <w:bodyDiv w:val="1"/>
      <w:marLeft w:val="0"/>
      <w:marRight w:val="0"/>
      <w:marTop w:val="0"/>
      <w:marBottom w:val="0"/>
      <w:divBdr>
        <w:top w:val="none" w:sz="0" w:space="0" w:color="auto"/>
        <w:left w:val="none" w:sz="0" w:space="0" w:color="auto"/>
        <w:bottom w:val="none" w:sz="0" w:space="0" w:color="auto"/>
        <w:right w:val="none" w:sz="0" w:space="0" w:color="auto"/>
      </w:divBdr>
    </w:div>
    <w:div w:id="1602058036">
      <w:bodyDiv w:val="1"/>
      <w:marLeft w:val="0"/>
      <w:marRight w:val="0"/>
      <w:marTop w:val="0"/>
      <w:marBottom w:val="0"/>
      <w:divBdr>
        <w:top w:val="none" w:sz="0" w:space="0" w:color="auto"/>
        <w:left w:val="none" w:sz="0" w:space="0" w:color="auto"/>
        <w:bottom w:val="none" w:sz="0" w:space="0" w:color="auto"/>
        <w:right w:val="none" w:sz="0" w:space="0" w:color="auto"/>
      </w:divBdr>
    </w:div>
    <w:div w:id="1634094011">
      <w:bodyDiv w:val="1"/>
      <w:marLeft w:val="0"/>
      <w:marRight w:val="0"/>
      <w:marTop w:val="0"/>
      <w:marBottom w:val="0"/>
      <w:divBdr>
        <w:top w:val="none" w:sz="0" w:space="0" w:color="auto"/>
        <w:left w:val="none" w:sz="0" w:space="0" w:color="auto"/>
        <w:bottom w:val="none" w:sz="0" w:space="0" w:color="auto"/>
        <w:right w:val="none" w:sz="0" w:space="0" w:color="auto"/>
      </w:divBdr>
    </w:div>
    <w:div w:id="1651443132">
      <w:bodyDiv w:val="1"/>
      <w:marLeft w:val="0"/>
      <w:marRight w:val="0"/>
      <w:marTop w:val="0"/>
      <w:marBottom w:val="0"/>
      <w:divBdr>
        <w:top w:val="none" w:sz="0" w:space="0" w:color="auto"/>
        <w:left w:val="none" w:sz="0" w:space="0" w:color="auto"/>
        <w:bottom w:val="none" w:sz="0" w:space="0" w:color="auto"/>
        <w:right w:val="none" w:sz="0" w:space="0" w:color="auto"/>
      </w:divBdr>
    </w:div>
    <w:div w:id="1692300713">
      <w:bodyDiv w:val="1"/>
      <w:marLeft w:val="0"/>
      <w:marRight w:val="0"/>
      <w:marTop w:val="0"/>
      <w:marBottom w:val="0"/>
      <w:divBdr>
        <w:top w:val="none" w:sz="0" w:space="0" w:color="auto"/>
        <w:left w:val="none" w:sz="0" w:space="0" w:color="auto"/>
        <w:bottom w:val="none" w:sz="0" w:space="0" w:color="auto"/>
        <w:right w:val="none" w:sz="0" w:space="0" w:color="auto"/>
      </w:divBdr>
    </w:div>
    <w:div w:id="1715735035">
      <w:bodyDiv w:val="1"/>
      <w:marLeft w:val="0"/>
      <w:marRight w:val="0"/>
      <w:marTop w:val="0"/>
      <w:marBottom w:val="0"/>
      <w:divBdr>
        <w:top w:val="none" w:sz="0" w:space="0" w:color="auto"/>
        <w:left w:val="none" w:sz="0" w:space="0" w:color="auto"/>
        <w:bottom w:val="none" w:sz="0" w:space="0" w:color="auto"/>
        <w:right w:val="none" w:sz="0" w:space="0" w:color="auto"/>
      </w:divBdr>
    </w:div>
    <w:div w:id="1717007822">
      <w:bodyDiv w:val="1"/>
      <w:marLeft w:val="0"/>
      <w:marRight w:val="0"/>
      <w:marTop w:val="0"/>
      <w:marBottom w:val="0"/>
      <w:divBdr>
        <w:top w:val="none" w:sz="0" w:space="0" w:color="auto"/>
        <w:left w:val="none" w:sz="0" w:space="0" w:color="auto"/>
        <w:bottom w:val="none" w:sz="0" w:space="0" w:color="auto"/>
        <w:right w:val="none" w:sz="0" w:space="0" w:color="auto"/>
      </w:divBdr>
    </w:div>
    <w:div w:id="1730228831">
      <w:bodyDiv w:val="1"/>
      <w:marLeft w:val="0"/>
      <w:marRight w:val="0"/>
      <w:marTop w:val="0"/>
      <w:marBottom w:val="0"/>
      <w:divBdr>
        <w:top w:val="none" w:sz="0" w:space="0" w:color="auto"/>
        <w:left w:val="none" w:sz="0" w:space="0" w:color="auto"/>
        <w:bottom w:val="none" w:sz="0" w:space="0" w:color="auto"/>
        <w:right w:val="none" w:sz="0" w:space="0" w:color="auto"/>
      </w:divBdr>
    </w:div>
    <w:div w:id="1836914398">
      <w:bodyDiv w:val="1"/>
      <w:marLeft w:val="0"/>
      <w:marRight w:val="0"/>
      <w:marTop w:val="0"/>
      <w:marBottom w:val="0"/>
      <w:divBdr>
        <w:top w:val="none" w:sz="0" w:space="0" w:color="auto"/>
        <w:left w:val="none" w:sz="0" w:space="0" w:color="auto"/>
        <w:bottom w:val="none" w:sz="0" w:space="0" w:color="auto"/>
        <w:right w:val="none" w:sz="0" w:space="0" w:color="auto"/>
      </w:divBdr>
    </w:div>
    <w:div w:id="1839684721">
      <w:bodyDiv w:val="1"/>
      <w:marLeft w:val="0"/>
      <w:marRight w:val="0"/>
      <w:marTop w:val="0"/>
      <w:marBottom w:val="0"/>
      <w:divBdr>
        <w:top w:val="none" w:sz="0" w:space="0" w:color="auto"/>
        <w:left w:val="none" w:sz="0" w:space="0" w:color="auto"/>
        <w:bottom w:val="none" w:sz="0" w:space="0" w:color="auto"/>
        <w:right w:val="none" w:sz="0" w:space="0" w:color="auto"/>
      </w:divBdr>
    </w:div>
    <w:div w:id="1884757111">
      <w:bodyDiv w:val="1"/>
      <w:marLeft w:val="0"/>
      <w:marRight w:val="0"/>
      <w:marTop w:val="0"/>
      <w:marBottom w:val="0"/>
      <w:divBdr>
        <w:top w:val="none" w:sz="0" w:space="0" w:color="auto"/>
        <w:left w:val="none" w:sz="0" w:space="0" w:color="auto"/>
        <w:bottom w:val="none" w:sz="0" w:space="0" w:color="auto"/>
        <w:right w:val="none" w:sz="0" w:space="0" w:color="auto"/>
      </w:divBdr>
    </w:div>
    <w:div w:id="1958172361">
      <w:bodyDiv w:val="1"/>
      <w:marLeft w:val="0"/>
      <w:marRight w:val="0"/>
      <w:marTop w:val="0"/>
      <w:marBottom w:val="0"/>
      <w:divBdr>
        <w:top w:val="none" w:sz="0" w:space="0" w:color="auto"/>
        <w:left w:val="none" w:sz="0" w:space="0" w:color="auto"/>
        <w:bottom w:val="none" w:sz="0" w:space="0" w:color="auto"/>
        <w:right w:val="none" w:sz="0" w:space="0" w:color="auto"/>
      </w:divBdr>
    </w:div>
    <w:div w:id="1976715979">
      <w:bodyDiv w:val="1"/>
      <w:marLeft w:val="0"/>
      <w:marRight w:val="0"/>
      <w:marTop w:val="0"/>
      <w:marBottom w:val="0"/>
      <w:divBdr>
        <w:top w:val="none" w:sz="0" w:space="0" w:color="auto"/>
        <w:left w:val="none" w:sz="0" w:space="0" w:color="auto"/>
        <w:bottom w:val="none" w:sz="0" w:space="0" w:color="auto"/>
        <w:right w:val="none" w:sz="0" w:space="0" w:color="auto"/>
      </w:divBdr>
    </w:div>
    <w:div w:id="199171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7.tif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2.png"/><Relationship Id="rId11" Type="http://schemas.microsoft.com/office/2011/relationships/commentsExtended" Target="commentsExtended.xml"/><Relationship Id="rId5" Type="http://schemas.openxmlformats.org/officeDocument/2006/relationships/image" Target="media/image1.tiff"/><Relationship Id="rId15" Type="http://schemas.openxmlformats.org/officeDocument/2006/relationships/image" Target="media/image9.png"/><Relationship Id="rId10" Type="http://schemas.openxmlformats.org/officeDocument/2006/relationships/comments" Target="comments.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7D9C1-912C-4DE2-B7A2-DD8AB97E4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34</Pages>
  <Words>7489</Words>
  <Characters>42689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Tilburg University</Company>
  <LinksUpToDate>false</LinksUpToDate>
  <CharactersWithSpaces>50078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M.A.L.M. van Assen</dc:creator>
  <cp:keywords/>
  <dc:description/>
  <cp:lastModifiedBy>R.C.M. van Aert</cp:lastModifiedBy>
  <cp:revision>7</cp:revision>
  <cp:lastPrinted>2015-03-10T08:02:00Z</cp:lastPrinted>
  <dcterms:created xsi:type="dcterms:W3CDTF">2015-03-25T10:31:00Z</dcterms:created>
  <dcterms:modified xsi:type="dcterms:W3CDTF">2015-03-25T10:44:00Z</dcterms:modified>
</cp:coreProperties>
</file>